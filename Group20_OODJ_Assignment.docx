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7E337C" w14:textId="090EF9A5" w:rsidR="00240B28" w:rsidRPr="001E6CCA" w:rsidRDefault="00021422" w:rsidP="00071AA3">
      <w:pPr>
        <w:adjustRightInd w:val="0"/>
        <w:snapToGrid w:val="0"/>
        <w:spacing w:after="0"/>
        <w:contextualSpacing/>
        <w:jc w:val="center"/>
        <w:rPr>
          <w:rFonts w:cs="Times New Roman"/>
        </w:rPr>
      </w:pPr>
      <w:r w:rsidRPr="001E6CCA">
        <w:rPr>
          <w:rFonts w:cs="Times New Roman"/>
        </w:rPr>
        <w:t xml:space="preserve"> </w:t>
      </w:r>
      <w:r w:rsidR="00240B28" w:rsidRPr="001E6CCA">
        <w:rPr>
          <w:rFonts w:cs="Times New Roman"/>
          <w:noProof/>
          <w:lang w:val="en-MY" w:eastAsia="en-MY"/>
        </w:rPr>
        <w:drawing>
          <wp:inline distT="0" distB="0" distL="0" distR="0" wp14:anchorId="4CF77C91" wp14:editId="4D72A6BC">
            <wp:extent cx="4448175" cy="4080040"/>
            <wp:effectExtent l="0" t="0" r="0" b="0"/>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276"/>
                    <a:stretch/>
                  </pic:blipFill>
                  <pic:spPr bwMode="auto">
                    <a:xfrm>
                      <a:off x="0" y="0"/>
                      <a:ext cx="4448175" cy="408004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9"/>
      </w:tblGrid>
      <w:tr w:rsidR="00240B28" w:rsidRPr="001E6CCA" w14:paraId="7BC9084C" w14:textId="77777777" w:rsidTr="009E27B8">
        <w:tc>
          <w:tcPr>
            <w:tcW w:w="2238" w:type="dxa"/>
            <w:tcBorders>
              <w:top w:val="single" w:sz="4" w:space="0" w:color="auto"/>
              <w:left w:val="single" w:sz="4" w:space="0" w:color="auto"/>
              <w:bottom w:val="single" w:sz="4" w:space="0" w:color="auto"/>
              <w:right w:val="single" w:sz="4" w:space="0" w:color="auto"/>
            </w:tcBorders>
            <w:vAlign w:val="center"/>
            <w:hideMark/>
          </w:tcPr>
          <w:p w14:paraId="638A02FF"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 xml:space="preserve">Module Code          </w:t>
            </w:r>
          </w:p>
        </w:tc>
        <w:tc>
          <w:tcPr>
            <w:tcW w:w="309" w:type="dxa"/>
            <w:tcBorders>
              <w:top w:val="single" w:sz="4" w:space="0" w:color="auto"/>
              <w:left w:val="single" w:sz="4" w:space="0" w:color="auto"/>
              <w:bottom w:val="single" w:sz="4" w:space="0" w:color="auto"/>
              <w:right w:val="single" w:sz="4" w:space="0" w:color="auto"/>
            </w:tcBorders>
            <w:hideMark/>
          </w:tcPr>
          <w:p w14:paraId="40A1E0A8"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1D3455B7" w14:textId="26659CFF" w:rsidR="00240B28" w:rsidRPr="001E6CCA" w:rsidRDefault="00EA7458" w:rsidP="00071AA3">
            <w:pPr>
              <w:adjustRightInd w:val="0"/>
              <w:snapToGrid w:val="0"/>
              <w:spacing w:after="0"/>
              <w:contextualSpacing/>
              <w:rPr>
                <w:rFonts w:cs="Times New Roman"/>
                <w:sz w:val="28"/>
                <w:szCs w:val="28"/>
              </w:rPr>
            </w:pPr>
            <w:r w:rsidRPr="001E6CCA">
              <w:rPr>
                <w:rFonts w:cs="Times New Roman"/>
                <w:szCs w:val="24"/>
              </w:rPr>
              <w:t>CT</w:t>
            </w:r>
            <w:r w:rsidR="00BC0DA2" w:rsidRPr="001E6CCA">
              <w:rPr>
                <w:rFonts w:cs="Times New Roman"/>
                <w:szCs w:val="24"/>
              </w:rPr>
              <w:t>038-3-2-OODJ</w:t>
            </w:r>
            <w:r w:rsidR="00FF68C1" w:rsidRPr="001E6CCA">
              <w:rPr>
                <w:rFonts w:cs="Times New Roman"/>
                <w:szCs w:val="24"/>
              </w:rPr>
              <w:t>-Object O</w:t>
            </w:r>
            <w:r w:rsidR="00816246" w:rsidRPr="001E6CCA">
              <w:rPr>
                <w:rFonts w:cs="Times New Roman"/>
                <w:szCs w:val="24"/>
              </w:rPr>
              <w:t xml:space="preserve">rientated </w:t>
            </w:r>
            <w:r w:rsidR="002D5A43" w:rsidRPr="001E6CCA">
              <w:rPr>
                <w:rFonts w:cs="Times New Roman"/>
                <w:szCs w:val="24"/>
              </w:rPr>
              <w:t xml:space="preserve">Development </w:t>
            </w:r>
            <w:r w:rsidR="008C2DF8" w:rsidRPr="001E6CCA">
              <w:rPr>
                <w:rFonts w:cs="Times New Roman"/>
                <w:szCs w:val="24"/>
              </w:rPr>
              <w:t>with</w:t>
            </w:r>
            <w:r w:rsidR="002D5A43" w:rsidRPr="001E6CCA">
              <w:rPr>
                <w:rFonts w:cs="Times New Roman"/>
                <w:szCs w:val="24"/>
              </w:rPr>
              <w:t xml:space="preserve"> Java</w:t>
            </w:r>
          </w:p>
        </w:tc>
      </w:tr>
      <w:tr w:rsidR="00240B28" w:rsidRPr="001E6CCA" w14:paraId="29831BE1" w14:textId="77777777" w:rsidTr="009E27B8">
        <w:tc>
          <w:tcPr>
            <w:tcW w:w="2238" w:type="dxa"/>
            <w:tcBorders>
              <w:top w:val="single" w:sz="4" w:space="0" w:color="auto"/>
              <w:left w:val="single" w:sz="4" w:space="0" w:color="auto"/>
              <w:bottom w:val="single" w:sz="4" w:space="0" w:color="auto"/>
              <w:right w:val="single" w:sz="4" w:space="0" w:color="auto"/>
            </w:tcBorders>
            <w:vAlign w:val="center"/>
            <w:hideMark/>
          </w:tcPr>
          <w:p w14:paraId="6A503C00"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 xml:space="preserve">Intake Code            </w:t>
            </w:r>
          </w:p>
        </w:tc>
        <w:tc>
          <w:tcPr>
            <w:tcW w:w="309" w:type="dxa"/>
            <w:tcBorders>
              <w:top w:val="single" w:sz="4" w:space="0" w:color="auto"/>
              <w:left w:val="single" w:sz="4" w:space="0" w:color="auto"/>
              <w:bottom w:val="single" w:sz="4" w:space="0" w:color="auto"/>
              <w:right w:val="single" w:sz="4" w:space="0" w:color="auto"/>
            </w:tcBorders>
            <w:hideMark/>
          </w:tcPr>
          <w:p w14:paraId="231AB786"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52FF5C41" w14:textId="14C0E7B3" w:rsidR="00240B28" w:rsidRPr="001E6CCA" w:rsidRDefault="00763263" w:rsidP="00071AA3">
            <w:pPr>
              <w:adjustRightInd w:val="0"/>
              <w:snapToGrid w:val="0"/>
              <w:spacing w:after="0"/>
              <w:contextualSpacing/>
              <w:rPr>
                <w:rFonts w:cs="Times New Roman"/>
                <w:szCs w:val="24"/>
              </w:rPr>
            </w:pPr>
            <w:r w:rsidRPr="001E6CCA">
              <w:rPr>
                <w:rFonts w:cs="Times New Roman"/>
                <w:szCs w:val="24"/>
              </w:rPr>
              <w:t>APU</w:t>
            </w:r>
            <w:r w:rsidR="00346C13" w:rsidRPr="001E6CCA">
              <w:rPr>
                <w:rFonts w:cs="Times New Roman"/>
                <w:szCs w:val="24"/>
              </w:rPr>
              <w:t>2F250</w:t>
            </w:r>
            <w:r w:rsidR="001F7933" w:rsidRPr="001E6CCA">
              <w:rPr>
                <w:rFonts w:cs="Times New Roman"/>
                <w:szCs w:val="24"/>
              </w:rPr>
              <w:t>2</w:t>
            </w:r>
            <w:r w:rsidR="004F2201" w:rsidRPr="001E6CCA">
              <w:rPr>
                <w:rFonts w:cs="Times New Roman"/>
                <w:szCs w:val="24"/>
              </w:rPr>
              <w:t>CS(CYB)</w:t>
            </w:r>
          </w:p>
        </w:tc>
      </w:tr>
      <w:tr w:rsidR="00240B28" w:rsidRPr="001E6CCA" w14:paraId="34000ED8" w14:textId="77777777" w:rsidTr="009E27B8">
        <w:tc>
          <w:tcPr>
            <w:tcW w:w="2238" w:type="dxa"/>
            <w:tcBorders>
              <w:top w:val="single" w:sz="4" w:space="0" w:color="auto"/>
              <w:left w:val="single" w:sz="4" w:space="0" w:color="auto"/>
              <w:bottom w:val="single" w:sz="4" w:space="0" w:color="auto"/>
              <w:right w:val="single" w:sz="4" w:space="0" w:color="auto"/>
            </w:tcBorders>
            <w:vAlign w:val="center"/>
            <w:hideMark/>
          </w:tcPr>
          <w:p w14:paraId="25D160A7"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 xml:space="preserve">Lecturer Name       </w:t>
            </w:r>
          </w:p>
        </w:tc>
        <w:tc>
          <w:tcPr>
            <w:tcW w:w="309" w:type="dxa"/>
            <w:tcBorders>
              <w:top w:val="single" w:sz="4" w:space="0" w:color="auto"/>
              <w:left w:val="single" w:sz="4" w:space="0" w:color="auto"/>
              <w:bottom w:val="single" w:sz="4" w:space="0" w:color="auto"/>
              <w:right w:val="single" w:sz="4" w:space="0" w:color="auto"/>
            </w:tcBorders>
            <w:hideMark/>
          </w:tcPr>
          <w:p w14:paraId="6C75BF4E"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7C390EF7" w14:textId="710FEF6F" w:rsidR="00240B28" w:rsidRPr="00047B37" w:rsidRDefault="00047B37" w:rsidP="00071AA3">
            <w:pPr>
              <w:adjustRightInd w:val="0"/>
              <w:snapToGrid w:val="0"/>
              <w:spacing w:after="0"/>
              <w:contextualSpacing/>
              <w:rPr>
                <w:rFonts w:cs="Times New Roman"/>
                <w:szCs w:val="24"/>
                <w:lang w:val="en-MY"/>
              </w:rPr>
            </w:pPr>
            <w:r>
              <w:rPr>
                <w:rFonts w:cs="Times New Roman" w:hint="eastAsia"/>
                <w:szCs w:val="24"/>
              </w:rPr>
              <w:t>M</w:t>
            </w:r>
            <w:r>
              <w:rPr>
                <w:rFonts w:cs="Times New Roman"/>
                <w:szCs w:val="24"/>
              </w:rPr>
              <w:t>s. TAN LI JUN</w:t>
            </w:r>
          </w:p>
        </w:tc>
      </w:tr>
      <w:tr w:rsidR="00732E55" w:rsidRPr="001E6CCA" w14:paraId="16C7766B" w14:textId="77777777" w:rsidTr="009E27B8">
        <w:tc>
          <w:tcPr>
            <w:tcW w:w="2238" w:type="dxa"/>
            <w:tcBorders>
              <w:top w:val="single" w:sz="4" w:space="0" w:color="auto"/>
              <w:left w:val="single" w:sz="4" w:space="0" w:color="auto"/>
              <w:bottom w:val="single" w:sz="4" w:space="0" w:color="auto"/>
              <w:right w:val="single" w:sz="4" w:space="0" w:color="auto"/>
            </w:tcBorders>
            <w:vAlign w:val="center"/>
          </w:tcPr>
          <w:p w14:paraId="68596139" w14:textId="2BAB5AF3" w:rsidR="00732E55" w:rsidRPr="001E6CCA" w:rsidRDefault="00E632FB" w:rsidP="00071AA3">
            <w:pPr>
              <w:adjustRightInd w:val="0"/>
              <w:snapToGrid w:val="0"/>
              <w:spacing w:after="0"/>
              <w:contextualSpacing/>
              <w:rPr>
                <w:rFonts w:cs="Times New Roman"/>
                <w:b/>
                <w:szCs w:val="24"/>
              </w:rPr>
            </w:pPr>
            <w:r w:rsidRPr="001E6CCA">
              <w:rPr>
                <w:rFonts w:cs="Times New Roman"/>
                <w:b/>
                <w:szCs w:val="24"/>
              </w:rPr>
              <w:t>Date Assigned</w:t>
            </w:r>
          </w:p>
        </w:tc>
        <w:tc>
          <w:tcPr>
            <w:tcW w:w="309" w:type="dxa"/>
            <w:tcBorders>
              <w:top w:val="single" w:sz="4" w:space="0" w:color="auto"/>
              <w:left w:val="single" w:sz="4" w:space="0" w:color="auto"/>
              <w:bottom w:val="single" w:sz="4" w:space="0" w:color="auto"/>
              <w:right w:val="single" w:sz="4" w:space="0" w:color="auto"/>
            </w:tcBorders>
          </w:tcPr>
          <w:p w14:paraId="47F3B70D" w14:textId="1727A55C" w:rsidR="00732E55" w:rsidRPr="001E6CCA" w:rsidRDefault="000D1A7B" w:rsidP="00071AA3">
            <w:pPr>
              <w:adjustRightInd w:val="0"/>
              <w:snapToGrid w:val="0"/>
              <w:spacing w:after="0"/>
              <w:contextualSpacing/>
              <w:rPr>
                <w:rFonts w:cs="Times New Roman"/>
                <w:b/>
                <w:szCs w:val="24"/>
              </w:rPr>
            </w:pPr>
            <w:r w:rsidRPr="001E6CCA">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6BC2446A" w14:textId="32BB2795" w:rsidR="00732E55" w:rsidRPr="001E6CCA" w:rsidRDefault="00023188" w:rsidP="00071AA3">
            <w:pPr>
              <w:adjustRightInd w:val="0"/>
              <w:snapToGrid w:val="0"/>
              <w:spacing w:after="0"/>
              <w:contextualSpacing/>
              <w:rPr>
                <w:rFonts w:cs="Times New Roman"/>
                <w:szCs w:val="24"/>
              </w:rPr>
            </w:pPr>
            <w:r w:rsidRPr="001E6CCA">
              <w:rPr>
                <w:rFonts w:cs="Times New Roman"/>
                <w:szCs w:val="24"/>
              </w:rPr>
              <w:t>27</w:t>
            </w:r>
            <w:r w:rsidRPr="001E6CCA">
              <w:rPr>
                <w:rFonts w:cs="Times New Roman"/>
                <w:szCs w:val="24"/>
                <w:vertAlign w:val="superscript"/>
              </w:rPr>
              <w:t>th</w:t>
            </w:r>
            <w:r w:rsidRPr="001E6CCA">
              <w:rPr>
                <w:rFonts w:cs="Times New Roman"/>
                <w:szCs w:val="24"/>
              </w:rPr>
              <w:t xml:space="preserve"> March 2025</w:t>
            </w:r>
          </w:p>
        </w:tc>
      </w:tr>
      <w:tr w:rsidR="00240B28" w:rsidRPr="001E6CCA" w14:paraId="6A887CE8" w14:textId="77777777" w:rsidTr="009E27B8">
        <w:tc>
          <w:tcPr>
            <w:tcW w:w="2238" w:type="dxa"/>
            <w:tcBorders>
              <w:top w:val="single" w:sz="4" w:space="0" w:color="auto"/>
              <w:left w:val="single" w:sz="4" w:space="0" w:color="auto"/>
              <w:bottom w:val="single" w:sz="4" w:space="0" w:color="auto"/>
              <w:right w:val="single" w:sz="4" w:space="0" w:color="auto"/>
            </w:tcBorders>
            <w:vAlign w:val="center"/>
            <w:hideMark/>
          </w:tcPr>
          <w:p w14:paraId="01464AB7"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 xml:space="preserve">Hand in Date          </w:t>
            </w:r>
          </w:p>
        </w:tc>
        <w:tc>
          <w:tcPr>
            <w:tcW w:w="309" w:type="dxa"/>
            <w:tcBorders>
              <w:top w:val="single" w:sz="4" w:space="0" w:color="auto"/>
              <w:left w:val="single" w:sz="4" w:space="0" w:color="auto"/>
              <w:bottom w:val="single" w:sz="4" w:space="0" w:color="auto"/>
              <w:right w:val="single" w:sz="4" w:space="0" w:color="auto"/>
            </w:tcBorders>
            <w:hideMark/>
          </w:tcPr>
          <w:p w14:paraId="00AD0495"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08958127" w14:textId="663AB626" w:rsidR="00240B28" w:rsidRPr="001E6CCA" w:rsidRDefault="00023188" w:rsidP="00071AA3">
            <w:pPr>
              <w:adjustRightInd w:val="0"/>
              <w:snapToGrid w:val="0"/>
              <w:spacing w:after="0"/>
              <w:contextualSpacing/>
              <w:jc w:val="left"/>
              <w:rPr>
                <w:rFonts w:cs="Times New Roman"/>
                <w:szCs w:val="24"/>
              </w:rPr>
            </w:pPr>
            <w:r w:rsidRPr="001E6CCA">
              <w:rPr>
                <w:rFonts w:cs="Times New Roman"/>
              </w:rPr>
              <w:t>3</w:t>
            </w:r>
            <w:r w:rsidRPr="001E6CCA">
              <w:rPr>
                <w:rFonts w:cs="Times New Roman"/>
                <w:vertAlign w:val="superscript"/>
              </w:rPr>
              <w:t>rd</w:t>
            </w:r>
            <w:r w:rsidRPr="001E6CCA">
              <w:rPr>
                <w:rFonts w:cs="Times New Roman"/>
              </w:rPr>
              <w:t xml:space="preserve"> June 2025</w:t>
            </w:r>
          </w:p>
        </w:tc>
      </w:tr>
      <w:tr w:rsidR="00240B28" w:rsidRPr="001E6CCA" w14:paraId="4D797214" w14:textId="77777777" w:rsidTr="009E27B8">
        <w:tc>
          <w:tcPr>
            <w:tcW w:w="2238" w:type="dxa"/>
            <w:tcBorders>
              <w:top w:val="single" w:sz="4" w:space="0" w:color="auto"/>
              <w:left w:val="single" w:sz="4" w:space="0" w:color="auto"/>
              <w:bottom w:val="single" w:sz="4" w:space="0" w:color="auto"/>
              <w:right w:val="single" w:sz="4" w:space="0" w:color="auto"/>
            </w:tcBorders>
            <w:vAlign w:val="center"/>
            <w:hideMark/>
          </w:tcPr>
          <w:p w14:paraId="4D3CDE6F"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 xml:space="preserve">Group No.      </w:t>
            </w:r>
          </w:p>
        </w:tc>
        <w:tc>
          <w:tcPr>
            <w:tcW w:w="309" w:type="dxa"/>
            <w:tcBorders>
              <w:top w:val="single" w:sz="4" w:space="0" w:color="auto"/>
              <w:left w:val="single" w:sz="4" w:space="0" w:color="auto"/>
              <w:bottom w:val="single" w:sz="4" w:space="0" w:color="auto"/>
              <w:right w:val="single" w:sz="4" w:space="0" w:color="auto"/>
            </w:tcBorders>
            <w:hideMark/>
          </w:tcPr>
          <w:p w14:paraId="332E3532"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0EBB9616" w14:textId="6FCB1110" w:rsidR="00240B28" w:rsidRPr="001E6CCA" w:rsidRDefault="00894ACF" w:rsidP="00071AA3">
            <w:pPr>
              <w:adjustRightInd w:val="0"/>
              <w:snapToGrid w:val="0"/>
              <w:spacing w:after="0"/>
              <w:contextualSpacing/>
              <w:rPr>
                <w:rFonts w:cs="Times New Roman"/>
                <w:szCs w:val="24"/>
              </w:rPr>
            </w:pPr>
            <w:r w:rsidRPr="001E6CCA">
              <w:rPr>
                <w:rFonts w:cs="Times New Roman"/>
                <w:szCs w:val="24"/>
              </w:rPr>
              <w:t>Group 20</w:t>
            </w:r>
          </w:p>
        </w:tc>
      </w:tr>
      <w:tr w:rsidR="00240B28" w:rsidRPr="001E6CCA" w14:paraId="7D7F2593" w14:textId="77777777" w:rsidTr="009E27B8">
        <w:tc>
          <w:tcPr>
            <w:tcW w:w="2238" w:type="dxa"/>
            <w:tcBorders>
              <w:top w:val="single" w:sz="4" w:space="0" w:color="auto"/>
              <w:left w:val="single" w:sz="4" w:space="0" w:color="auto"/>
              <w:bottom w:val="single" w:sz="4" w:space="0" w:color="auto"/>
              <w:right w:val="single" w:sz="4" w:space="0" w:color="auto"/>
            </w:tcBorders>
            <w:vAlign w:val="center"/>
          </w:tcPr>
          <w:p w14:paraId="471A49EC"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Group Leader</w:t>
            </w:r>
          </w:p>
        </w:tc>
        <w:tc>
          <w:tcPr>
            <w:tcW w:w="309" w:type="dxa"/>
            <w:tcBorders>
              <w:top w:val="single" w:sz="4" w:space="0" w:color="auto"/>
              <w:left w:val="single" w:sz="4" w:space="0" w:color="auto"/>
              <w:bottom w:val="single" w:sz="4" w:space="0" w:color="auto"/>
              <w:right w:val="single" w:sz="4" w:space="0" w:color="auto"/>
            </w:tcBorders>
          </w:tcPr>
          <w:p w14:paraId="5692C8B6"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582AD01F" w14:textId="1223D7AA" w:rsidR="00240B28" w:rsidRPr="001E6CCA" w:rsidRDefault="00152B1B" w:rsidP="00071AA3">
            <w:pPr>
              <w:adjustRightInd w:val="0"/>
              <w:snapToGrid w:val="0"/>
              <w:spacing w:after="0"/>
              <w:contextualSpacing/>
              <w:rPr>
                <w:rFonts w:cs="Times New Roman"/>
                <w:szCs w:val="24"/>
              </w:rPr>
            </w:pPr>
            <w:r w:rsidRPr="001E6CCA">
              <w:rPr>
                <w:rFonts w:cs="Times New Roman"/>
                <w:szCs w:val="24"/>
              </w:rPr>
              <w:t>L</w:t>
            </w:r>
            <w:r w:rsidR="00023188" w:rsidRPr="001E6CCA">
              <w:rPr>
                <w:rFonts w:cs="Times New Roman"/>
                <w:szCs w:val="24"/>
              </w:rPr>
              <w:t>EE YI CHERN</w:t>
            </w:r>
          </w:p>
        </w:tc>
      </w:tr>
    </w:tbl>
    <w:p w14:paraId="11D18353" w14:textId="77777777" w:rsidR="00240B28" w:rsidRPr="001E6CCA" w:rsidRDefault="00240B28" w:rsidP="00071AA3">
      <w:pPr>
        <w:adjustRightInd w:val="0"/>
        <w:snapToGrid w:val="0"/>
        <w:spacing w:after="0"/>
        <w:contextualSpacing/>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6753"/>
      </w:tblGrid>
      <w:tr w:rsidR="00240B28" w:rsidRPr="001E6CCA" w14:paraId="356C4F68" w14:textId="77777777" w:rsidTr="00EE0E64">
        <w:tc>
          <w:tcPr>
            <w:tcW w:w="2263" w:type="dxa"/>
            <w:tcBorders>
              <w:top w:val="single" w:sz="4" w:space="0" w:color="auto"/>
              <w:left w:val="single" w:sz="4" w:space="0" w:color="auto"/>
              <w:bottom w:val="single" w:sz="4" w:space="0" w:color="auto"/>
              <w:right w:val="single" w:sz="4" w:space="0" w:color="auto"/>
            </w:tcBorders>
            <w:vAlign w:val="center"/>
            <w:hideMark/>
          </w:tcPr>
          <w:p w14:paraId="2DA7B1A3"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Student ID</w:t>
            </w:r>
          </w:p>
        </w:tc>
        <w:tc>
          <w:tcPr>
            <w:tcW w:w="6753" w:type="dxa"/>
            <w:tcBorders>
              <w:top w:val="single" w:sz="4" w:space="0" w:color="auto"/>
              <w:left w:val="single" w:sz="4" w:space="0" w:color="auto"/>
              <w:bottom w:val="single" w:sz="4" w:space="0" w:color="auto"/>
              <w:right w:val="single" w:sz="4" w:space="0" w:color="auto"/>
            </w:tcBorders>
            <w:vAlign w:val="center"/>
            <w:hideMark/>
          </w:tcPr>
          <w:p w14:paraId="155693AF" w14:textId="77777777" w:rsidR="00240B28" w:rsidRPr="001E6CCA" w:rsidRDefault="00240B28" w:rsidP="00071AA3">
            <w:pPr>
              <w:adjustRightInd w:val="0"/>
              <w:snapToGrid w:val="0"/>
              <w:spacing w:after="0"/>
              <w:contextualSpacing/>
              <w:rPr>
                <w:rFonts w:cs="Times New Roman"/>
                <w:b/>
                <w:szCs w:val="24"/>
              </w:rPr>
            </w:pPr>
            <w:r w:rsidRPr="001E6CCA">
              <w:rPr>
                <w:rFonts w:cs="Times New Roman"/>
                <w:b/>
                <w:szCs w:val="24"/>
              </w:rPr>
              <w:t>Student Name</w:t>
            </w:r>
          </w:p>
        </w:tc>
      </w:tr>
      <w:tr w:rsidR="00240B28" w:rsidRPr="001E6CCA" w14:paraId="19309B49" w14:textId="77777777" w:rsidTr="00EE0E64">
        <w:tc>
          <w:tcPr>
            <w:tcW w:w="2263" w:type="dxa"/>
            <w:tcBorders>
              <w:top w:val="single" w:sz="4" w:space="0" w:color="auto"/>
              <w:left w:val="single" w:sz="4" w:space="0" w:color="auto"/>
              <w:bottom w:val="single" w:sz="4" w:space="0" w:color="auto"/>
              <w:right w:val="single" w:sz="4" w:space="0" w:color="auto"/>
            </w:tcBorders>
            <w:vAlign w:val="center"/>
          </w:tcPr>
          <w:p w14:paraId="172F106A" w14:textId="7B63A98E" w:rsidR="00240B28" w:rsidRPr="001E6CCA" w:rsidRDefault="005C2B3E" w:rsidP="00071AA3">
            <w:pPr>
              <w:adjustRightInd w:val="0"/>
              <w:snapToGrid w:val="0"/>
              <w:spacing w:after="0"/>
              <w:contextualSpacing/>
              <w:rPr>
                <w:rFonts w:cs="Times New Roman"/>
                <w:szCs w:val="24"/>
              </w:rPr>
            </w:pPr>
            <w:r w:rsidRPr="001E6CCA">
              <w:rPr>
                <w:rFonts w:cs="Times New Roman"/>
                <w:szCs w:val="24"/>
              </w:rPr>
              <w:t>TP</w:t>
            </w:r>
            <w:r w:rsidR="00983417" w:rsidRPr="001E6CCA">
              <w:rPr>
                <w:rFonts w:cs="Times New Roman"/>
                <w:szCs w:val="24"/>
              </w:rPr>
              <w:t>081340</w:t>
            </w:r>
          </w:p>
        </w:tc>
        <w:tc>
          <w:tcPr>
            <w:tcW w:w="6753" w:type="dxa"/>
            <w:tcBorders>
              <w:top w:val="single" w:sz="4" w:space="0" w:color="auto"/>
              <w:left w:val="single" w:sz="4" w:space="0" w:color="auto"/>
              <w:bottom w:val="single" w:sz="4" w:space="0" w:color="auto"/>
              <w:right w:val="single" w:sz="4" w:space="0" w:color="auto"/>
            </w:tcBorders>
            <w:vAlign w:val="center"/>
          </w:tcPr>
          <w:p w14:paraId="03957EDD" w14:textId="6A73C1B1" w:rsidR="00240B28" w:rsidRPr="001E6CCA" w:rsidRDefault="005C2B3E" w:rsidP="00071AA3">
            <w:pPr>
              <w:adjustRightInd w:val="0"/>
              <w:snapToGrid w:val="0"/>
              <w:spacing w:after="0"/>
              <w:contextualSpacing/>
              <w:rPr>
                <w:rFonts w:cs="Times New Roman"/>
                <w:szCs w:val="24"/>
              </w:rPr>
            </w:pPr>
            <w:r w:rsidRPr="001E6CCA">
              <w:rPr>
                <w:rFonts w:cs="Times New Roman"/>
                <w:szCs w:val="24"/>
              </w:rPr>
              <w:t>L</w:t>
            </w:r>
            <w:r w:rsidR="006463B5" w:rsidRPr="001E6CCA">
              <w:rPr>
                <w:rFonts w:cs="Times New Roman"/>
                <w:szCs w:val="24"/>
              </w:rPr>
              <w:t>EE YI CHERN</w:t>
            </w:r>
            <w:r w:rsidR="006532F5">
              <w:rPr>
                <w:rFonts w:cs="Times New Roman"/>
                <w:szCs w:val="24"/>
              </w:rPr>
              <w:t xml:space="preserve"> </w:t>
            </w:r>
            <w:r w:rsidR="00B02E72">
              <w:rPr>
                <w:rFonts w:cs="Times New Roman"/>
                <w:szCs w:val="24"/>
              </w:rPr>
              <w:t>–</w:t>
            </w:r>
            <w:r w:rsidR="006532F5">
              <w:rPr>
                <w:rFonts w:cs="Times New Roman"/>
                <w:szCs w:val="24"/>
              </w:rPr>
              <w:t xml:space="preserve"> Finance</w:t>
            </w:r>
            <w:r w:rsidR="00B02E72">
              <w:rPr>
                <w:rFonts w:cs="Times New Roman"/>
                <w:szCs w:val="24"/>
              </w:rPr>
              <w:t xml:space="preserve"> Manager</w:t>
            </w:r>
          </w:p>
        </w:tc>
      </w:tr>
      <w:tr w:rsidR="00152B1B" w:rsidRPr="001E6CCA" w14:paraId="1F6C43F1" w14:textId="77777777" w:rsidTr="00EE0E64">
        <w:tc>
          <w:tcPr>
            <w:tcW w:w="2263" w:type="dxa"/>
            <w:tcBorders>
              <w:top w:val="single" w:sz="4" w:space="0" w:color="auto"/>
              <w:left w:val="single" w:sz="4" w:space="0" w:color="auto"/>
              <w:bottom w:val="single" w:sz="4" w:space="0" w:color="auto"/>
              <w:right w:val="single" w:sz="4" w:space="0" w:color="auto"/>
            </w:tcBorders>
            <w:vAlign w:val="bottom"/>
          </w:tcPr>
          <w:p w14:paraId="78C1FF6E" w14:textId="3EFF6E7E" w:rsidR="00152B1B" w:rsidRPr="001E6CCA" w:rsidRDefault="00152B1B" w:rsidP="00071AA3">
            <w:pPr>
              <w:adjustRightInd w:val="0"/>
              <w:snapToGrid w:val="0"/>
              <w:spacing w:after="0"/>
              <w:contextualSpacing/>
              <w:rPr>
                <w:rFonts w:cs="Times New Roman"/>
                <w:szCs w:val="24"/>
              </w:rPr>
            </w:pPr>
            <w:r w:rsidRPr="001E6CCA">
              <w:rPr>
                <w:rFonts w:cs="Times New Roman"/>
                <w:color w:val="000000"/>
                <w:szCs w:val="24"/>
              </w:rPr>
              <w:t>TP080429</w:t>
            </w:r>
          </w:p>
        </w:tc>
        <w:tc>
          <w:tcPr>
            <w:tcW w:w="6753" w:type="dxa"/>
            <w:tcBorders>
              <w:top w:val="single" w:sz="4" w:space="0" w:color="auto"/>
              <w:left w:val="single" w:sz="4" w:space="0" w:color="auto"/>
              <w:bottom w:val="single" w:sz="4" w:space="0" w:color="auto"/>
              <w:right w:val="single" w:sz="4" w:space="0" w:color="auto"/>
            </w:tcBorders>
            <w:vAlign w:val="bottom"/>
          </w:tcPr>
          <w:p w14:paraId="45711CD7" w14:textId="6D7C802E" w:rsidR="00152B1B" w:rsidRPr="001E6CCA" w:rsidRDefault="009227FD" w:rsidP="00071AA3">
            <w:pPr>
              <w:adjustRightInd w:val="0"/>
              <w:snapToGrid w:val="0"/>
              <w:spacing w:after="0"/>
              <w:contextualSpacing/>
              <w:rPr>
                <w:rFonts w:cs="Times New Roman"/>
                <w:szCs w:val="24"/>
              </w:rPr>
            </w:pPr>
            <w:r w:rsidRPr="001E6CCA">
              <w:rPr>
                <w:rFonts w:cs="Times New Roman"/>
                <w:color w:val="000000"/>
                <w:szCs w:val="24"/>
              </w:rPr>
              <w:t>VOON WEI SIANG</w:t>
            </w:r>
            <w:r w:rsidR="006532F5">
              <w:rPr>
                <w:rFonts w:cs="Times New Roman"/>
                <w:color w:val="000000"/>
                <w:szCs w:val="24"/>
              </w:rPr>
              <w:t xml:space="preserve"> </w:t>
            </w:r>
            <w:r w:rsidR="004C1543">
              <w:rPr>
                <w:rFonts w:cs="Times New Roman"/>
                <w:color w:val="000000"/>
                <w:szCs w:val="24"/>
              </w:rPr>
              <w:t>–</w:t>
            </w:r>
            <w:r w:rsidR="006532F5">
              <w:rPr>
                <w:rFonts w:cs="Times New Roman"/>
                <w:color w:val="000000"/>
                <w:szCs w:val="24"/>
              </w:rPr>
              <w:t xml:space="preserve"> </w:t>
            </w:r>
            <w:r w:rsidR="004C1543">
              <w:rPr>
                <w:rFonts w:cs="Times New Roman"/>
                <w:color w:val="000000"/>
                <w:szCs w:val="24"/>
              </w:rPr>
              <w:t>Purchase Manager</w:t>
            </w:r>
          </w:p>
        </w:tc>
      </w:tr>
      <w:tr w:rsidR="00152B1B" w:rsidRPr="001E6CCA" w14:paraId="71FE918C" w14:textId="77777777" w:rsidTr="00EE0E64">
        <w:tc>
          <w:tcPr>
            <w:tcW w:w="2263" w:type="dxa"/>
            <w:tcBorders>
              <w:top w:val="single" w:sz="4" w:space="0" w:color="auto"/>
              <w:left w:val="single" w:sz="4" w:space="0" w:color="auto"/>
              <w:bottom w:val="single" w:sz="4" w:space="0" w:color="auto"/>
              <w:right w:val="single" w:sz="4" w:space="0" w:color="auto"/>
            </w:tcBorders>
            <w:vAlign w:val="bottom"/>
          </w:tcPr>
          <w:p w14:paraId="1777343E" w14:textId="683EBEB9" w:rsidR="00152B1B" w:rsidRPr="001E6CCA" w:rsidRDefault="00152B1B" w:rsidP="00071AA3">
            <w:pPr>
              <w:adjustRightInd w:val="0"/>
              <w:snapToGrid w:val="0"/>
              <w:spacing w:after="0"/>
              <w:contextualSpacing/>
              <w:rPr>
                <w:rFonts w:cs="Times New Roman"/>
                <w:szCs w:val="24"/>
              </w:rPr>
            </w:pPr>
            <w:r w:rsidRPr="001E6CCA">
              <w:rPr>
                <w:rFonts w:cs="Times New Roman"/>
                <w:color w:val="000000"/>
                <w:szCs w:val="24"/>
              </w:rPr>
              <w:t>TP080482</w:t>
            </w:r>
          </w:p>
        </w:tc>
        <w:tc>
          <w:tcPr>
            <w:tcW w:w="6753" w:type="dxa"/>
            <w:tcBorders>
              <w:top w:val="single" w:sz="4" w:space="0" w:color="auto"/>
              <w:left w:val="single" w:sz="4" w:space="0" w:color="auto"/>
              <w:bottom w:val="single" w:sz="4" w:space="0" w:color="auto"/>
              <w:right w:val="single" w:sz="4" w:space="0" w:color="auto"/>
            </w:tcBorders>
            <w:vAlign w:val="bottom"/>
          </w:tcPr>
          <w:p w14:paraId="531BF122" w14:textId="3BF99F59" w:rsidR="00152B1B" w:rsidRPr="001E6CCA" w:rsidRDefault="009227FD" w:rsidP="00071AA3">
            <w:pPr>
              <w:adjustRightInd w:val="0"/>
              <w:snapToGrid w:val="0"/>
              <w:spacing w:after="0"/>
              <w:contextualSpacing/>
              <w:rPr>
                <w:rFonts w:cs="Times New Roman"/>
                <w:szCs w:val="24"/>
              </w:rPr>
            </w:pPr>
            <w:r w:rsidRPr="001E6CCA">
              <w:rPr>
                <w:rFonts w:cs="Times New Roman"/>
                <w:color w:val="000000"/>
                <w:szCs w:val="24"/>
              </w:rPr>
              <w:t>HO KUN YUN</w:t>
            </w:r>
            <w:r w:rsidR="006532F5">
              <w:rPr>
                <w:rFonts w:cs="Times New Roman"/>
                <w:color w:val="000000"/>
                <w:szCs w:val="24"/>
              </w:rPr>
              <w:t xml:space="preserve"> </w:t>
            </w:r>
            <w:r w:rsidR="00B02E72">
              <w:rPr>
                <w:rFonts w:cs="Times New Roman"/>
                <w:color w:val="000000"/>
                <w:szCs w:val="24"/>
              </w:rPr>
              <w:t>–</w:t>
            </w:r>
            <w:r w:rsidR="006532F5">
              <w:rPr>
                <w:rFonts w:cs="Times New Roman"/>
                <w:color w:val="000000"/>
                <w:szCs w:val="24"/>
              </w:rPr>
              <w:t xml:space="preserve"> Inventory</w:t>
            </w:r>
            <w:r w:rsidR="00B02E72">
              <w:rPr>
                <w:rFonts w:cs="Times New Roman"/>
                <w:color w:val="000000"/>
                <w:szCs w:val="24"/>
              </w:rPr>
              <w:t xml:space="preserve"> Manager</w:t>
            </w:r>
          </w:p>
        </w:tc>
      </w:tr>
      <w:tr w:rsidR="00152B1B" w:rsidRPr="001E6CCA" w14:paraId="2CF2A11B" w14:textId="77777777" w:rsidTr="00EE0E64">
        <w:tc>
          <w:tcPr>
            <w:tcW w:w="2263" w:type="dxa"/>
            <w:tcBorders>
              <w:top w:val="single" w:sz="4" w:space="0" w:color="auto"/>
              <w:left w:val="single" w:sz="4" w:space="0" w:color="auto"/>
              <w:bottom w:val="single" w:sz="4" w:space="0" w:color="auto"/>
              <w:right w:val="single" w:sz="4" w:space="0" w:color="auto"/>
            </w:tcBorders>
            <w:vAlign w:val="bottom"/>
          </w:tcPr>
          <w:p w14:paraId="4E228CCA" w14:textId="4A27AF13" w:rsidR="00152B1B" w:rsidRPr="001E6CCA" w:rsidRDefault="00152B1B" w:rsidP="00071AA3">
            <w:pPr>
              <w:adjustRightInd w:val="0"/>
              <w:snapToGrid w:val="0"/>
              <w:spacing w:after="0"/>
              <w:contextualSpacing/>
              <w:rPr>
                <w:rFonts w:cs="Times New Roman"/>
                <w:szCs w:val="24"/>
              </w:rPr>
            </w:pPr>
            <w:r w:rsidRPr="001E6CCA">
              <w:rPr>
                <w:rFonts w:cs="Times New Roman"/>
                <w:color w:val="000000"/>
                <w:szCs w:val="24"/>
              </w:rPr>
              <w:t>TP079000</w:t>
            </w:r>
          </w:p>
        </w:tc>
        <w:tc>
          <w:tcPr>
            <w:tcW w:w="6753" w:type="dxa"/>
            <w:tcBorders>
              <w:top w:val="single" w:sz="4" w:space="0" w:color="auto"/>
              <w:left w:val="single" w:sz="4" w:space="0" w:color="auto"/>
              <w:bottom w:val="single" w:sz="4" w:space="0" w:color="auto"/>
              <w:right w:val="single" w:sz="4" w:space="0" w:color="auto"/>
            </w:tcBorders>
            <w:vAlign w:val="bottom"/>
          </w:tcPr>
          <w:p w14:paraId="1E7FEEA3" w14:textId="4673D77A" w:rsidR="00152B1B" w:rsidRPr="001E6CCA" w:rsidRDefault="009227FD" w:rsidP="00071AA3">
            <w:pPr>
              <w:adjustRightInd w:val="0"/>
              <w:snapToGrid w:val="0"/>
              <w:spacing w:after="0"/>
              <w:contextualSpacing/>
              <w:rPr>
                <w:rFonts w:cs="Times New Roman"/>
                <w:szCs w:val="24"/>
              </w:rPr>
            </w:pPr>
            <w:r w:rsidRPr="001E6CCA">
              <w:rPr>
                <w:rFonts w:cs="Times New Roman"/>
                <w:color w:val="000000"/>
                <w:szCs w:val="24"/>
              </w:rPr>
              <w:t>LIM HAO ZHEN</w:t>
            </w:r>
            <w:r w:rsidR="006532F5">
              <w:rPr>
                <w:rFonts w:cs="Times New Roman"/>
                <w:color w:val="000000"/>
                <w:szCs w:val="24"/>
              </w:rPr>
              <w:t xml:space="preserve"> </w:t>
            </w:r>
            <w:r w:rsidR="004C1543">
              <w:rPr>
                <w:rFonts w:cs="Times New Roman"/>
                <w:color w:val="000000"/>
                <w:szCs w:val="24"/>
              </w:rPr>
              <w:t>–</w:t>
            </w:r>
            <w:r w:rsidR="006532F5">
              <w:rPr>
                <w:rFonts w:cs="Times New Roman"/>
                <w:color w:val="000000"/>
                <w:szCs w:val="24"/>
              </w:rPr>
              <w:t xml:space="preserve"> Administrator</w:t>
            </w:r>
          </w:p>
        </w:tc>
      </w:tr>
      <w:tr w:rsidR="00152B1B" w:rsidRPr="001E6CCA" w14:paraId="06F7013F" w14:textId="77777777" w:rsidTr="00EE0E64">
        <w:trPr>
          <w:trHeight w:val="85"/>
        </w:trPr>
        <w:tc>
          <w:tcPr>
            <w:tcW w:w="2263" w:type="dxa"/>
            <w:tcBorders>
              <w:top w:val="single" w:sz="4" w:space="0" w:color="auto"/>
              <w:left w:val="single" w:sz="4" w:space="0" w:color="auto"/>
              <w:bottom w:val="single" w:sz="4" w:space="0" w:color="auto"/>
              <w:right w:val="single" w:sz="4" w:space="0" w:color="auto"/>
            </w:tcBorders>
            <w:vAlign w:val="bottom"/>
          </w:tcPr>
          <w:p w14:paraId="731B63FE" w14:textId="6F744D02" w:rsidR="00152B1B" w:rsidRPr="001E6CCA" w:rsidRDefault="00152B1B" w:rsidP="00071AA3">
            <w:pPr>
              <w:adjustRightInd w:val="0"/>
              <w:snapToGrid w:val="0"/>
              <w:spacing w:after="0"/>
              <w:contextualSpacing/>
              <w:rPr>
                <w:rFonts w:cs="Times New Roman"/>
                <w:szCs w:val="24"/>
              </w:rPr>
            </w:pPr>
            <w:r w:rsidRPr="001E6CCA">
              <w:rPr>
                <w:rFonts w:cs="Times New Roman"/>
                <w:color w:val="000000"/>
                <w:szCs w:val="24"/>
              </w:rPr>
              <w:t>TP079795</w:t>
            </w:r>
          </w:p>
        </w:tc>
        <w:tc>
          <w:tcPr>
            <w:tcW w:w="6753" w:type="dxa"/>
            <w:tcBorders>
              <w:top w:val="single" w:sz="4" w:space="0" w:color="auto"/>
              <w:left w:val="single" w:sz="4" w:space="0" w:color="auto"/>
              <w:bottom w:val="single" w:sz="4" w:space="0" w:color="auto"/>
              <w:right w:val="single" w:sz="4" w:space="0" w:color="auto"/>
            </w:tcBorders>
            <w:vAlign w:val="bottom"/>
          </w:tcPr>
          <w:p w14:paraId="7CD809A5" w14:textId="4513705B" w:rsidR="00152B1B" w:rsidRPr="001E6CCA" w:rsidRDefault="009227FD" w:rsidP="00071AA3">
            <w:pPr>
              <w:adjustRightInd w:val="0"/>
              <w:snapToGrid w:val="0"/>
              <w:spacing w:after="0"/>
              <w:contextualSpacing/>
              <w:rPr>
                <w:rFonts w:cs="Times New Roman"/>
                <w:szCs w:val="24"/>
              </w:rPr>
            </w:pPr>
            <w:r w:rsidRPr="001E6CCA">
              <w:rPr>
                <w:rFonts w:cs="Times New Roman"/>
                <w:color w:val="000000"/>
                <w:szCs w:val="24"/>
              </w:rPr>
              <w:t>CHONG CHIA ZHI</w:t>
            </w:r>
            <w:r w:rsidR="006532F5">
              <w:rPr>
                <w:rFonts w:cs="Times New Roman"/>
                <w:color w:val="000000"/>
                <w:szCs w:val="24"/>
              </w:rPr>
              <w:t xml:space="preserve"> </w:t>
            </w:r>
            <w:r w:rsidR="00B02E72">
              <w:rPr>
                <w:rFonts w:cs="Times New Roman"/>
                <w:color w:val="000000"/>
                <w:szCs w:val="24"/>
              </w:rPr>
              <w:t>–</w:t>
            </w:r>
            <w:r w:rsidR="006532F5">
              <w:rPr>
                <w:rFonts w:cs="Times New Roman"/>
                <w:color w:val="000000"/>
                <w:szCs w:val="24"/>
              </w:rPr>
              <w:t xml:space="preserve"> </w:t>
            </w:r>
            <w:r w:rsidR="004C1543">
              <w:rPr>
                <w:rFonts w:cs="Times New Roman"/>
                <w:color w:val="000000"/>
                <w:szCs w:val="24"/>
              </w:rPr>
              <w:t>Sale</w:t>
            </w:r>
            <w:r w:rsidR="00B02E72">
              <w:rPr>
                <w:rFonts w:cs="Times New Roman"/>
                <w:color w:val="000000"/>
                <w:szCs w:val="24"/>
              </w:rPr>
              <w:t>s Manager</w:t>
            </w:r>
          </w:p>
        </w:tc>
      </w:tr>
    </w:tbl>
    <w:p w14:paraId="15AAC3A1" w14:textId="2E8B3284" w:rsidR="0065123A" w:rsidRPr="001E6CCA" w:rsidRDefault="0065123A" w:rsidP="00071AA3">
      <w:pPr>
        <w:adjustRightInd w:val="0"/>
        <w:snapToGrid w:val="0"/>
        <w:spacing w:after="0"/>
        <w:contextualSpacing/>
        <w:rPr>
          <w:rFonts w:cs="Times New Roman"/>
        </w:rPr>
      </w:pPr>
    </w:p>
    <w:p w14:paraId="7BEA0678" w14:textId="77777777" w:rsidR="00C56494" w:rsidRPr="001E6CCA" w:rsidRDefault="00C56494" w:rsidP="00071AA3">
      <w:pPr>
        <w:adjustRightInd w:val="0"/>
        <w:snapToGrid w:val="0"/>
        <w:spacing w:after="0"/>
        <w:contextualSpacing/>
        <w:rPr>
          <w:rFonts w:cs="Times New Roman"/>
          <w:lang w:val="en-MY"/>
        </w:rPr>
      </w:pPr>
    </w:p>
    <w:p w14:paraId="61D38831" w14:textId="77777777" w:rsidR="009A3A21" w:rsidRDefault="009A3A21" w:rsidP="00071AA3">
      <w:pPr>
        <w:adjustRightInd w:val="0"/>
        <w:snapToGrid w:val="0"/>
        <w:spacing w:after="0"/>
        <w:contextualSpacing/>
        <w:rPr>
          <w:rFonts w:cs="Times New Roman"/>
          <w:lang w:val="en-MY"/>
        </w:rPr>
      </w:pPr>
    </w:p>
    <w:p w14:paraId="69AD6B7E" w14:textId="4A379847" w:rsidR="0056600B" w:rsidRPr="0056600B" w:rsidRDefault="0056600B" w:rsidP="00071AA3">
      <w:pPr>
        <w:adjustRightInd w:val="0"/>
        <w:snapToGrid w:val="0"/>
        <w:spacing w:after="0"/>
        <w:contextualSpacing/>
        <w:rPr>
          <w:rFonts w:cs="Times New Roman"/>
          <w:b/>
          <w:bCs/>
          <w:sz w:val="32"/>
          <w:szCs w:val="28"/>
          <w:lang w:val="en-MY"/>
        </w:rPr>
      </w:pPr>
      <w:r w:rsidRPr="0056600B">
        <w:rPr>
          <w:rFonts w:cs="Times New Roman"/>
          <w:b/>
          <w:bCs/>
          <w:sz w:val="32"/>
          <w:szCs w:val="28"/>
          <w:lang w:val="en-MY"/>
        </w:rPr>
        <w:lastRenderedPageBreak/>
        <w:t>Table of Content</w:t>
      </w:r>
    </w:p>
    <w:p w14:paraId="2968CFBB" w14:textId="4FE5A5D0" w:rsidR="00FA0C14" w:rsidRDefault="00042487" w:rsidP="00FA0C14">
      <w:pPr>
        <w:pStyle w:val="TOC1"/>
        <w:tabs>
          <w:tab w:val="right" w:leader="dot" w:pos="9016"/>
        </w:tabs>
        <w:adjustRightInd w:val="0"/>
        <w:snapToGrid w:val="0"/>
        <w:spacing w:after="0"/>
        <w:contextualSpacing/>
        <w:rPr>
          <w:rFonts w:asciiTheme="minorHAnsi" w:hAnsiTheme="minorHAnsi"/>
          <w:noProof/>
          <w:kern w:val="2"/>
          <w:szCs w:val="24"/>
          <w:lang w:val="en-MY"/>
          <w14:ligatures w14:val="standardContextual"/>
        </w:rPr>
      </w:pPr>
      <w:r>
        <w:fldChar w:fldCharType="begin"/>
      </w:r>
      <w:r>
        <w:instrText xml:space="preserve"> TOC \o "1-4" \h \z \t "Header,1" </w:instrText>
      </w:r>
      <w:r>
        <w:fldChar w:fldCharType="separate"/>
      </w:r>
      <w:hyperlink w:anchor="_Toc199885207" w:history="1">
        <w:r w:rsidR="00FA0C14" w:rsidRPr="008B2B04">
          <w:rPr>
            <w:rStyle w:val="Hyperlink"/>
            <w:rFonts w:cs="Times New Roman"/>
            <w:noProof/>
          </w:rPr>
          <w:t>1.0 Design Sol</w:t>
        </w:r>
        <w:r w:rsidR="00FA0C14" w:rsidRPr="008B2B04">
          <w:rPr>
            <w:rStyle w:val="Hyperlink"/>
            <w:rFonts w:cs="Times New Roman"/>
            <w:noProof/>
          </w:rPr>
          <w:t>u</w:t>
        </w:r>
        <w:r w:rsidR="00FA0C14" w:rsidRPr="008B2B04">
          <w:rPr>
            <w:rStyle w:val="Hyperlink"/>
            <w:rFonts w:cs="Times New Roman"/>
            <w:noProof/>
          </w:rPr>
          <w:t>tion</w:t>
        </w:r>
        <w:r w:rsidR="00FA0C14">
          <w:rPr>
            <w:noProof/>
            <w:webHidden/>
          </w:rPr>
          <w:tab/>
        </w:r>
        <w:r w:rsidR="00FA0C14">
          <w:rPr>
            <w:noProof/>
            <w:webHidden/>
          </w:rPr>
          <w:fldChar w:fldCharType="begin"/>
        </w:r>
        <w:r w:rsidR="00FA0C14">
          <w:rPr>
            <w:noProof/>
            <w:webHidden/>
          </w:rPr>
          <w:instrText xml:space="preserve"> PAGEREF _Toc199885207 \h </w:instrText>
        </w:r>
        <w:r w:rsidR="00FA0C14">
          <w:rPr>
            <w:noProof/>
            <w:webHidden/>
          </w:rPr>
        </w:r>
        <w:r w:rsidR="00FA0C14">
          <w:rPr>
            <w:noProof/>
            <w:webHidden/>
          </w:rPr>
          <w:fldChar w:fldCharType="separate"/>
        </w:r>
        <w:r w:rsidR="00FA0C14">
          <w:rPr>
            <w:noProof/>
            <w:webHidden/>
          </w:rPr>
          <w:t>4</w:t>
        </w:r>
        <w:r w:rsidR="00FA0C14">
          <w:rPr>
            <w:noProof/>
            <w:webHidden/>
          </w:rPr>
          <w:fldChar w:fldCharType="end"/>
        </w:r>
      </w:hyperlink>
    </w:p>
    <w:p w14:paraId="34F5F4BA" w14:textId="21D85F0B"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08" w:history="1">
        <w:r w:rsidRPr="008B2B04">
          <w:rPr>
            <w:rStyle w:val="Hyperlink"/>
            <w:rFonts w:cs="Times New Roman"/>
            <w:noProof/>
          </w:rPr>
          <w:t>1.1 Use C</w:t>
        </w:r>
        <w:r w:rsidRPr="008B2B04">
          <w:rPr>
            <w:rStyle w:val="Hyperlink"/>
            <w:rFonts w:cs="Times New Roman"/>
            <w:noProof/>
          </w:rPr>
          <w:t>a</w:t>
        </w:r>
        <w:r w:rsidRPr="008B2B04">
          <w:rPr>
            <w:rStyle w:val="Hyperlink"/>
            <w:rFonts w:cs="Times New Roman"/>
            <w:noProof/>
          </w:rPr>
          <w:t>se Diagram</w:t>
        </w:r>
        <w:r>
          <w:rPr>
            <w:noProof/>
            <w:webHidden/>
          </w:rPr>
          <w:tab/>
        </w:r>
        <w:r>
          <w:rPr>
            <w:noProof/>
            <w:webHidden/>
          </w:rPr>
          <w:fldChar w:fldCharType="begin"/>
        </w:r>
        <w:r>
          <w:rPr>
            <w:noProof/>
            <w:webHidden/>
          </w:rPr>
          <w:instrText xml:space="preserve"> PAGEREF _Toc199885208 \h </w:instrText>
        </w:r>
        <w:r>
          <w:rPr>
            <w:noProof/>
            <w:webHidden/>
          </w:rPr>
        </w:r>
        <w:r>
          <w:rPr>
            <w:noProof/>
            <w:webHidden/>
          </w:rPr>
          <w:fldChar w:fldCharType="separate"/>
        </w:r>
        <w:r>
          <w:rPr>
            <w:noProof/>
            <w:webHidden/>
          </w:rPr>
          <w:t>4</w:t>
        </w:r>
        <w:r>
          <w:rPr>
            <w:noProof/>
            <w:webHidden/>
          </w:rPr>
          <w:fldChar w:fldCharType="end"/>
        </w:r>
      </w:hyperlink>
    </w:p>
    <w:p w14:paraId="5ABA5B76" w14:textId="58303953" w:rsidR="00FA0C14" w:rsidRDefault="00FA0C14" w:rsidP="00FA0C14">
      <w:pPr>
        <w:pStyle w:val="TOC3"/>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09" w:history="1">
        <w:r w:rsidRPr="008B2B04">
          <w:rPr>
            <w:rStyle w:val="Hyperlink"/>
            <w:rFonts w:cs="Times New Roman"/>
            <w:noProof/>
          </w:rPr>
          <w:t>1.1.1 Use Case Specification</w:t>
        </w:r>
        <w:r>
          <w:rPr>
            <w:noProof/>
            <w:webHidden/>
          </w:rPr>
          <w:tab/>
        </w:r>
        <w:r>
          <w:rPr>
            <w:noProof/>
            <w:webHidden/>
          </w:rPr>
          <w:fldChar w:fldCharType="begin"/>
        </w:r>
        <w:r>
          <w:rPr>
            <w:noProof/>
            <w:webHidden/>
          </w:rPr>
          <w:instrText xml:space="preserve"> PAGEREF _Toc199885209 \h </w:instrText>
        </w:r>
        <w:r>
          <w:rPr>
            <w:noProof/>
            <w:webHidden/>
          </w:rPr>
        </w:r>
        <w:r>
          <w:rPr>
            <w:noProof/>
            <w:webHidden/>
          </w:rPr>
          <w:fldChar w:fldCharType="separate"/>
        </w:r>
        <w:r>
          <w:rPr>
            <w:noProof/>
            <w:webHidden/>
          </w:rPr>
          <w:t>5</w:t>
        </w:r>
        <w:r>
          <w:rPr>
            <w:noProof/>
            <w:webHidden/>
          </w:rPr>
          <w:fldChar w:fldCharType="end"/>
        </w:r>
      </w:hyperlink>
    </w:p>
    <w:p w14:paraId="3A539A2E" w14:textId="3792C973" w:rsidR="00FA0C14" w:rsidRDefault="00FA0C14" w:rsidP="00FA0C14">
      <w:pPr>
        <w:pStyle w:val="TOC4"/>
        <w:rPr>
          <w:rFonts w:asciiTheme="minorHAnsi" w:hAnsiTheme="minorHAnsi"/>
          <w:noProof/>
          <w:kern w:val="2"/>
          <w:szCs w:val="24"/>
          <w:lang w:val="en-MY"/>
          <w14:ligatures w14:val="standardContextual"/>
        </w:rPr>
      </w:pPr>
      <w:hyperlink w:anchor="_Toc199885210" w:history="1">
        <w:r w:rsidRPr="008B2B04">
          <w:rPr>
            <w:rStyle w:val="Hyperlink"/>
            <w:rFonts w:cs="Times New Roman"/>
            <w:noProof/>
          </w:rPr>
          <w:t>1.1.1.1 Manage Users (Administrator)</w:t>
        </w:r>
        <w:r>
          <w:rPr>
            <w:noProof/>
            <w:webHidden/>
          </w:rPr>
          <w:tab/>
        </w:r>
        <w:r>
          <w:rPr>
            <w:noProof/>
            <w:webHidden/>
          </w:rPr>
          <w:fldChar w:fldCharType="begin"/>
        </w:r>
        <w:r>
          <w:rPr>
            <w:noProof/>
            <w:webHidden/>
          </w:rPr>
          <w:instrText xml:space="preserve"> PAGEREF _Toc199885210 \h </w:instrText>
        </w:r>
        <w:r>
          <w:rPr>
            <w:noProof/>
            <w:webHidden/>
          </w:rPr>
        </w:r>
        <w:r>
          <w:rPr>
            <w:noProof/>
            <w:webHidden/>
          </w:rPr>
          <w:fldChar w:fldCharType="separate"/>
        </w:r>
        <w:r>
          <w:rPr>
            <w:noProof/>
            <w:webHidden/>
          </w:rPr>
          <w:t>5</w:t>
        </w:r>
        <w:r>
          <w:rPr>
            <w:noProof/>
            <w:webHidden/>
          </w:rPr>
          <w:fldChar w:fldCharType="end"/>
        </w:r>
      </w:hyperlink>
    </w:p>
    <w:p w14:paraId="344EA829" w14:textId="1F20B994" w:rsidR="00FA0C14" w:rsidRDefault="00FA0C14" w:rsidP="00FA0C14">
      <w:pPr>
        <w:pStyle w:val="TOC4"/>
        <w:rPr>
          <w:rFonts w:asciiTheme="minorHAnsi" w:hAnsiTheme="minorHAnsi"/>
          <w:noProof/>
          <w:kern w:val="2"/>
          <w:szCs w:val="24"/>
          <w:lang w:val="en-MY"/>
          <w14:ligatures w14:val="standardContextual"/>
        </w:rPr>
      </w:pPr>
      <w:hyperlink w:anchor="_Toc199885211" w:history="1">
        <w:r w:rsidRPr="008B2B04">
          <w:rPr>
            <w:rStyle w:val="Hyperlink"/>
            <w:noProof/>
          </w:rPr>
          <w:t xml:space="preserve">1.1.1.2 Create users and registers details </w:t>
        </w:r>
        <w:r w:rsidRPr="008B2B04">
          <w:rPr>
            <w:rStyle w:val="Hyperlink"/>
            <w:rFonts w:cs="Times New Roman"/>
            <w:noProof/>
          </w:rPr>
          <w:t>(Administrator)</w:t>
        </w:r>
        <w:r>
          <w:rPr>
            <w:noProof/>
            <w:webHidden/>
          </w:rPr>
          <w:tab/>
        </w:r>
        <w:r>
          <w:rPr>
            <w:noProof/>
            <w:webHidden/>
          </w:rPr>
          <w:fldChar w:fldCharType="begin"/>
        </w:r>
        <w:r>
          <w:rPr>
            <w:noProof/>
            <w:webHidden/>
          </w:rPr>
          <w:instrText xml:space="preserve"> PAGEREF _Toc199885211 \h </w:instrText>
        </w:r>
        <w:r>
          <w:rPr>
            <w:noProof/>
            <w:webHidden/>
          </w:rPr>
        </w:r>
        <w:r>
          <w:rPr>
            <w:noProof/>
            <w:webHidden/>
          </w:rPr>
          <w:fldChar w:fldCharType="separate"/>
        </w:r>
        <w:r>
          <w:rPr>
            <w:noProof/>
            <w:webHidden/>
          </w:rPr>
          <w:t>6</w:t>
        </w:r>
        <w:r>
          <w:rPr>
            <w:noProof/>
            <w:webHidden/>
          </w:rPr>
          <w:fldChar w:fldCharType="end"/>
        </w:r>
      </w:hyperlink>
    </w:p>
    <w:p w14:paraId="4895F161" w14:textId="647727CA" w:rsidR="00FA0C14" w:rsidRDefault="00FA0C14" w:rsidP="00FA0C14">
      <w:pPr>
        <w:pStyle w:val="TOC4"/>
        <w:rPr>
          <w:rFonts w:asciiTheme="minorHAnsi" w:hAnsiTheme="minorHAnsi"/>
          <w:noProof/>
          <w:kern w:val="2"/>
          <w:szCs w:val="24"/>
          <w:lang w:val="en-MY"/>
          <w14:ligatures w14:val="standardContextual"/>
        </w:rPr>
      </w:pPr>
      <w:hyperlink w:anchor="_Toc199885212" w:history="1">
        <w:r w:rsidRPr="008B2B04">
          <w:rPr>
            <w:rStyle w:val="Hyperlink"/>
            <w:rFonts w:cs="Times New Roman"/>
            <w:noProof/>
          </w:rPr>
          <w:t>1.1.1.3 Choose Roles (Administrator)</w:t>
        </w:r>
        <w:r>
          <w:rPr>
            <w:noProof/>
            <w:webHidden/>
          </w:rPr>
          <w:tab/>
        </w:r>
        <w:r>
          <w:rPr>
            <w:noProof/>
            <w:webHidden/>
          </w:rPr>
          <w:fldChar w:fldCharType="begin"/>
        </w:r>
        <w:r>
          <w:rPr>
            <w:noProof/>
            <w:webHidden/>
          </w:rPr>
          <w:instrText xml:space="preserve"> PAGEREF _Toc199885212 \h </w:instrText>
        </w:r>
        <w:r>
          <w:rPr>
            <w:noProof/>
            <w:webHidden/>
          </w:rPr>
        </w:r>
        <w:r>
          <w:rPr>
            <w:noProof/>
            <w:webHidden/>
          </w:rPr>
          <w:fldChar w:fldCharType="separate"/>
        </w:r>
        <w:r>
          <w:rPr>
            <w:noProof/>
            <w:webHidden/>
          </w:rPr>
          <w:t>6</w:t>
        </w:r>
        <w:r>
          <w:rPr>
            <w:noProof/>
            <w:webHidden/>
          </w:rPr>
          <w:fldChar w:fldCharType="end"/>
        </w:r>
      </w:hyperlink>
    </w:p>
    <w:p w14:paraId="3B59F0D4" w14:textId="4212A2C3" w:rsidR="00FA0C14" w:rsidRDefault="00FA0C14" w:rsidP="00FA0C14">
      <w:pPr>
        <w:pStyle w:val="TOC4"/>
        <w:rPr>
          <w:rFonts w:asciiTheme="minorHAnsi" w:hAnsiTheme="minorHAnsi"/>
          <w:noProof/>
          <w:kern w:val="2"/>
          <w:szCs w:val="24"/>
          <w:lang w:val="en-MY"/>
          <w14:ligatures w14:val="standardContextual"/>
        </w:rPr>
      </w:pPr>
      <w:hyperlink w:anchor="_Toc199885213" w:history="1">
        <w:r w:rsidRPr="008B2B04">
          <w:rPr>
            <w:rStyle w:val="Hyperlink"/>
            <w:noProof/>
          </w:rPr>
          <w:t>1.1.1.4 Access all functionalities &amp; data (Administrator)</w:t>
        </w:r>
        <w:r>
          <w:rPr>
            <w:noProof/>
            <w:webHidden/>
          </w:rPr>
          <w:tab/>
        </w:r>
        <w:r>
          <w:rPr>
            <w:noProof/>
            <w:webHidden/>
          </w:rPr>
          <w:fldChar w:fldCharType="begin"/>
        </w:r>
        <w:r>
          <w:rPr>
            <w:noProof/>
            <w:webHidden/>
          </w:rPr>
          <w:instrText xml:space="preserve"> PAGEREF _Toc199885213 \h </w:instrText>
        </w:r>
        <w:r>
          <w:rPr>
            <w:noProof/>
            <w:webHidden/>
          </w:rPr>
        </w:r>
        <w:r>
          <w:rPr>
            <w:noProof/>
            <w:webHidden/>
          </w:rPr>
          <w:fldChar w:fldCharType="separate"/>
        </w:r>
        <w:r>
          <w:rPr>
            <w:noProof/>
            <w:webHidden/>
          </w:rPr>
          <w:t>7</w:t>
        </w:r>
        <w:r>
          <w:rPr>
            <w:noProof/>
            <w:webHidden/>
          </w:rPr>
          <w:fldChar w:fldCharType="end"/>
        </w:r>
      </w:hyperlink>
    </w:p>
    <w:p w14:paraId="0478BFA6" w14:textId="532ACD10" w:rsidR="00FA0C14" w:rsidRDefault="00FA0C14" w:rsidP="00FA0C14">
      <w:pPr>
        <w:pStyle w:val="TOC4"/>
        <w:rPr>
          <w:rFonts w:asciiTheme="minorHAnsi" w:hAnsiTheme="minorHAnsi"/>
          <w:noProof/>
          <w:kern w:val="2"/>
          <w:szCs w:val="24"/>
          <w:lang w:val="en-MY"/>
          <w14:ligatures w14:val="standardContextual"/>
        </w:rPr>
      </w:pPr>
      <w:hyperlink w:anchor="_Toc199885214" w:history="1">
        <w:r w:rsidRPr="008B2B04">
          <w:rPr>
            <w:rStyle w:val="Hyperlink"/>
            <w:noProof/>
          </w:rPr>
          <w:t>1.1.1.5 View Login History (Administrator)</w:t>
        </w:r>
        <w:r>
          <w:rPr>
            <w:noProof/>
            <w:webHidden/>
          </w:rPr>
          <w:tab/>
        </w:r>
        <w:r>
          <w:rPr>
            <w:noProof/>
            <w:webHidden/>
          </w:rPr>
          <w:fldChar w:fldCharType="begin"/>
        </w:r>
        <w:r>
          <w:rPr>
            <w:noProof/>
            <w:webHidden/>
          </w:rPr>
          <w:instrText xml:space="preserve"> PAGEREF _Toc199885214 \h </w:instrText>
        </w:r>
        <w:r>
          <w:rPr>
            <w:noProof/>
            <w:webHidden/>
          </w:rPr>
        </w:r>
        <w:r>
          <w:rPr>
            <w:noProof/>
            <w:webHidden/>
          </w:rPr>
          <w:fldChar w:fldCharType="separate"/>
        </w:r>
        <w:r>
          <w:rPr>
            <w:noProof/>
            <w:webHidden/>
          </w:rPr>
          <w:t>7</w:t>
        </w:r>
        <w:r>
          <w:rPr>
            <w:noProof/>
            <w:webHidden/>
          </w:rPr>
          <w:fldChar w:fldCharType="end"/>
        </w:r>
      </w:hyperlink>
    </w:p>
    <w:p w14:paraId="275CF37C" w14:textId="6B3C11D6" w:rsidR="00FA0C14" w:rsidRDefault="00FA0C14" w:rsidP="00FA0C14">
      <w:pPr>
        <w:pStyle w:val="TOC4"/>
        <w:rPr>
          <w:rFonts w:asciiTheme="minorHAnsi" w:hAnsiTheme="minorHAnsi"/>
          <w:noProof/>
          <w:kern w:val="2"/>
          <w:szCs w:val="24"/>
          <w:lang w:val="en-MY"/>
          <w14:ligatures w14:val="standardContextual"/>
        </w:rPr>
      </w:pPr>
      <w:hyperlink w:anchor="_Toc199885215" w:history="1">
        <w:r w:rsidRPr="008B2B04">
          <w:rPr>
            <w:rStyle w:val="Hyperlink"/>
            <w:noProof/>
          </w:rPr>
          <w:t xml:space="preserve">1.1.1.5 Manage the items (Sales </w:t>
        </w:r>
        <w:r w:rsidRPr="008B2B04">
          <w:rPr>
            <w:rStyle w:val="Hyperlink"/>
            <w:rFonts w:cs="Times New Roman"/>
            <w:noProof/>
          </w:rPr>
          <w:t>Manager)</w:t>
        </w:r>
        <w:r>
          <w:rPr>
            <w:noProof/>
            <w:webHidden/>
          </w:rPr>
          <w:tab/>
        </w:r>
        <w:r>
          <w:rPr>
            <w:noProof/>
            <w:webHidden/>
          </w:rPr>
          <w:fldChar w:fldCharType="begin"/>
        </w:r>
        <w:r>
          <w:rPr>
            <w:noProof/>
            <w:webHidden/>
          </w:rPr>
          <w:instrText xml:space="preserve"> PAGEREF _Toc199885215 \h </w:instrText>
        </w:r>
        <w:r>
          <w:rPr>
            <w:noProof/>
            <w:webHidden/>
          </w:rPr>
        </w:r>
        <w:r>
          <w:rPr>
            <w:noProof/>
            <w:webHidden/>
          </w:rPr>
          <w:fldChar w:fldCharType="separate"/>
        </w:r>
        <w:r>
          <w:rPr>
            <w:noProof/>
            <w:webHidden/>
          </w:rPr>
          <w:t>8</w:t>
        </w:r>
        <w:r>
          <w:rPr>
            <w:noProof/>
            <w:webHidden/>
          </w:rPr>
          <w:fldChar w:fldCharType="end"/>
        </w:r>
      </w:hyperlink>
    </w:p>
    <w:p w14:paraId="33F5AE05" w14:textId="541B7FDC" w:rsidR="00FA0C14" w:rsidRDefault="00FA0C14" w:rsidP="00FA0C14">
      <w:pPr>
        <w:pStyle w:val="TOC4"/>
        <w:rPr>
          <w:rFonts w:asciiTheme="minorHAnsi" w:hAnsiTheme="minorHAnsi"/>
          <w:noProof/>
          <w:kern w:val="2"/>
          <w:szCs w:val="24"/>
          <w:lang w:val="en-MY"/>
          <w14:ligatures w14:val="standardContextual"/>
        </w:rPr>
      </w:pPr>
      <w:hyperlink w:anchor="_Toc199885216" w:history="1">
        <w:r w:rsidRPr="008B2B04">
          <w:rPr>
            <w:rStyle w:val="Hyperlink"/>
            <w:noProof/>
          </w:rPr>
          <w:t xml:space="preserve">1.1.1.6 Manage the suppliers </w:t>
        </w:r>
        <w:r w:rsidRPr="008B2B04">
          <w:rPr>
            <w:rStyle w:val="Hyperlink"/>
            <w:rFonts w:cs="Times New Roman"/>
            <w:noProof/>
          </w:rPr>
          <w:t>(Sales Manager)</w:t>
        </w:r>
        <w:r>
          <w:rPr>
            <w:noProof/>
            <w:webHidden/>
          </w:rPr>
          <w:tab/>
        </w:r>
        <w:r>
          <w:rPr>
            <w:noProof/>
            <w:webHidden/>
          </w:rPr>
          <w:fldChar w:fldCharType="begin"/>
        </w:r>
        <w:r>
          <w:rPr>
            <w:noProof/>
            <w:webHidden/>
          </w:rPr>
          <w:instrText xml:space="preserve"> PAGEREF _Toc199885216 \h </w:instrText>
        </w:r>
        <w:r>
          <w:rPr>
            <w:noProof/>
            <w:webHidden/>
          </w:rPr>
        </w:r>
        <w:r>
          <w:rPr>
            <w:noProof/>
            <w:webHidden/>
          </w:rPr>
          <w:fldChar w:fldCharType="separate"/>
        </w:r>
        <w:r>
          <w:rPr>
            <w:noProof/>
            <w:webHidden/>
          </w:rPr>
          <w:t>9</w:t>
        </w:r>
        <w:r>
          <w:rPr>
            <w:noProof/>
            <w:webHidden/>
          </w:rPr>
          <w:fldChar w:fldCharType="end"/>
        </w:r>
      </w:hyperlink>
    </w:p>
    <w:p w14:paraId="7321C4B7" w14:textId="562275A6" w:rsidR="00FA0C14" w:rsidRDefault="00FA0C14" w:rsidP="00FA0C14">
      <w:pPr>
        <w:pStyle w:val="TOC4"/>
        <w:rPr>
          <w:rFonts w:asciiTheme="minorHAnsi" w:hAnsiTheme="minorHAnsi"/>
          <w:noProof/>
          <w:kern w:val="2"/>
          <w:szCs w:val="24"/>
          <w:lang w:val="en-MY"/>
          <w14:ligatures w14:val="standardContextual"/>
        </w:rPr>
      </w:pPr>
      <w:hyperlink w:anchor="_Toc199885217" w:history="1">
        <w:r w:rsidRPr="008B2B04">
          <w:rPr>
            <w:rStyle w:val="Hyperlink"/>
            <w:noProof/>
          </w:rPr>
          <w:t xml:space="preserve">1.1.1.7 </w:t>
        </w:r>
        <w:r w:rsidRPr="008B2B04">
          <w:rPr>
            <w:rStyle w:val="Hyperlink"/>
            <w:rFonts w:cs="Times New Roman"/>
            <w:noProof/>
          </w:rPr>
          <w:t>View purchase order (Sales Manager)</w:t>
        </w:r>
        <w:r>
          <w:rPr>
            <w:noProof/>
            <w:webHidden/>
          </w:rPr>
          <w:tab/>
        </w:r>
        <w:r>
          <w:rPr>
            <w:noProof/>
            <w:webHidden/>
          </w:rPr>
          <w:fldChar w:fldCharType="begin"/>
        </w:r>
        <w:r>
          <w:rPr>
            <w:noProof/>
            <w:webHidden/>
          </w:rPr>
          <w:instrText xml:space="preserve"> PAGEREF _Toc199885217 \h </w:instrText>
        </w:r>
        <w:r>
          <w:rPr>
            <w:noProof/>
            <w:webHidden/>
          </w:rPr>
        </w:r>
        <w:r>
          <w:rPr>
            <w:noProof/>
            <w:webHidden/>
          </w:rPr>
          <w:fldChar w:fldCharType="separate"/>
        </w:r>
        <w:r>
          <w:rPr>
            <w:noProof/>
            <w:webHidden/>
          </w:rPr>
          <w:t>10</w:t>
        </w:r>
        <w:r>
          <w:rPr>
            <w:noProof/>
            <w:webHidden/>
          </w:rPr>
          <w:fldChar w:fldCharType="end"/>
        </w:r>
      </w:hyperlink>
    </w:p>
    <w:p w14:paraId="71848495" w14:textId="0ADDD03F" w:rsidR="00FA0C14" w:rsidRDefault="00FA0C14" w:rsidP="00FA0C14">
      <w:pPr>
        <w:pStyle w:val="TOC4"/>
        <w:rPr>
          <w:rFonts w:asciiTheme="minorHAnsi" w:hAnsiTheme="minorHAnsi"/>
          <w:noProof/>
          <w:kern w:val="2"/>
          <w:szCs w:val="24"/>
          <w:lang w:val="en-MY"/>
          <w14:ligatures w14:val="standardContextual"/>
        </w:rPr>
      </w:pPr>
      <w:hyperlink w:anchor="_Toc199885218" w:history="1">
        <w:r w:rsidRPr="008B2B04">
          <w:rPr>
            <w:rStyle w:val="Hyperlink"/>
            <w:noProof/>
          </w:rPr>
          <w:t>1.1.1.8 Record daily sales (Sales Manager)</w:t>
        </w:r>
        <w:r>
          <w:rPr>
            <w:noProof/>
            <w:webHidden/>
          </w:rPr>
          <w:tab/>
        </w:r>
        <w:r>
          <w:rPr>
            <w:noProof/>
            <w:webHidden/>
          </w:rPr>
          <w:fldChar w:fldCharType="begin"/>
        </w:r>
        <w:r>
          <w:rPr>
            <w:noProof/>
            <w:webHidden/>
          </w:rPr>
          <w:instrText xml:space="preserve"> PAGEREF _Toc199885218 \h </w:instrText>
        </w:r>
        <w:r>
          <w:rPr>
            <w:noProof/>
            <w:webHidden/>
          </w:rPr>
        </w:r>
        <w:r>
          <w:rPr>
            <w:noProof/>
            <w:webHidden/>
          </w:rPr>
          <w:fldChar w:fldCharType="separate"/>
        </w:r>
        <w:r>
          <w:rPr>
            <w:noProof/>
            <w:webHidden/>
          </w:rPr>
          <w:t>11</w:t>
        </w:r>
        <w:r>
          <w:rPr>
            <w:noProof/>
            <w:webHidden/>
          </w:rPr>
          <w:fldChar w:fldCharType="end"/>
        </w:r>
      </w:hyperlink>
    </w:p>
    <w:p w14:paraId="03DF3BBF" w14:textId="42C675FA" w:rsidR="00FA0C14" w:rsidRDefault="00FA0C14" w:rsidP="00FA0C14">
      <w:pPr>
        <w:pStyle w:val="TOC4"/>
        <w:rPr>
          <w:rFonts w:asciiTheme="minorHAnsi" w:hAnsiTheme="minorHAnsi"/>
          <w:noProof/>
          <w:kern w:val="2"/>
          <w:szCs w:val="24"/>
          <w:lang w:val="en-MY"/>
          <w14:ligatures w14:val="standardContextual"/>
        </w:rPr>
      </w:pPr>
      <w:hyperlink w:anchor="_Toc199885219" w:history="1">
        <w:r w:rsidRPr="008B2B04">
          <w:rPr>
            <w:rStyle w:val="Hyperlink"/>
            <w:noProof/>
          </w:rPr>
          <w:t>1.1.1.</w:t>
        </w:r>
        <w:r w:rsidRPr="008B2B04">
          <w:rPr>
            <w:rStyle w:val="Hyperlink"/>
            <w:rFonts w:cs="Times New Roman"/>
            <w:noProof/>
          </w:rPr>
          <w:t>9 Create purchase requisition (Sales Manager)</w:t>
        </w:r>
        <w:r>
          <w:rPr>
            <w:noProof/>
            <w:webHidden/>
          </w:rPr>
          <w:tab/>
        </w:r>
        <w:r>
          <w:rPr>
            <w:noProof/>
            <w:webHidden/>
          </w:rPr>
          <w:fldChar w:fldCharType="begin"/>
        </w:r>
        <w:r>
          <w:rPr>
            <w:noProof/>
            <w:webHidden/>
          </w:rPr>
          <w:instrText xml:space="preserve"> PAGEREF _Toc199885219 \h </w:instrText>
        </w:r>
        <w:r>
          <w:rPr>
            <w:noProof/>
            <w:webHidden/>
          </w:rPr>
        </w:r>
        <w:r>
          <w:rPr>
            <w:noProof/>
            <w:webHidden/>
          </w:rPr>
          <w:fldChar w:fldCharType="separate"/>
        </w:r>
        <w:r>
          <w:rPr>
            <w:noProof/>
            <w:webHidden/>
          </w:rPr>
          <w:t>12</w:t>
        </w:r>
        <w:r>
          <w:rPr>
            <w:noProof/>
            <w:webHidden/>
          </w:rPr>
          <w:fldChar w:fldCharType="end"/>
        </w:r>
      </w:hyperlink>
    </w:p>
    <w:p w14:paraId="2603CC5B" w14:textId="1F15B8DE" w:rsidR="00FA0C14" w:rsidRDefault="00FA0C14" w:rsidP="00FA0C14">
      <w:pPr>
        <w:pStyle w:val="TOC4"/>
        <w:rPr>
          <w:rFonts w:asciiTheme="minorHAnsi" w:hAnsiTheme="minorHAnsi"/>
          <w:noProof/>
          <w:kern w:val="2"/>
          <w:szCs w:val="24"/>
          <w:lang w:val="en-MY"/>
          <w14:ligatures w14:val="standardContextual"/>
        </w:rPr>
      </w:pPr>
      <w:hyperlink w:anchor="_Toc199885220" w:history="1">
        <w:r w:rsidRPr="008B2B04">
          <w:rPr>
            <w:rStyle w:val="Hyperlink"/>
            <w:noProof/>
          </w:rPr>
          <w:t>1.1.1.10 View purchase requisition (Sales Manager)</w:t>
        </w:r>
        <w:r>
          <w:rPr>
            <w:noProof/>
            <w:webHidden/>
          </w:rPr>
          <w:tab/>
        </w:r>
        <w:r>
          <w:rPr>
            <w:noProof/>
            <w:webHidden/>
          </w:rPr>
          <w:fldChar w:fldCharType="begin"/>
        </w:r>
        <w:r>
          <w:rPr>
            <w:noProof/>
            <w:webHidden/>
          </w:rPr>
          <w:instrText xml:space="preserve"> PAGEREF _Toc199885220 \h </w:instrText>
        </w:r>
        <w:r>
          <w:rPr>
            <w:noProof/>
            <w:webHidden/>
          </w:rPr>
        </w:r>
        <w:r>
          <w:rPr>
            <w:noProof/>
            <w:webHidden/>
          </w:rPr>
          <w:fldChar w:fldCharType="separate"/>
        </w:r>
        <w:r>
          <w:rPr>
            <w:noProof/>
            <w:webHidden/>
          </w:rPr>
          <w:t>13</w:t>
        </w:r>
        <w:r>
          <w:rPr>
            <w:noProof/>
            <w:webHidden/>
          </w:rPr>
          <w:fldChar w:fldCharType="end"/>
        </w:r>
      </w:hyperlink>
    </w:p>
    <w:p w14:paraId="7AC37AD9" w14:textId="70A96770" w:rsidR="00FA0C14" w:rsidRDefault="00FA0C14" w:rsidP="00FA0C14">
      <w:pPr>
        <w:pStyle w:val="TOC4"/>
        <w:rPr>
          <w:rFonts w:asciiTheme="minorHAnsi" w:hAnsiTheme="minorHAnsi"/>
          <w:noProof/>
          <w:kern w:val="2"/>
          <w:szCs w:val="24"/>
          <w:lang w:val="en-MY"/>
          <w14:ligatures w14:val="standardContextual"/>
        </w:rPr>
      </w:pPr>
      <w:hyperlink w:anchor="_Toc199885221" w:history="1">
        <w:r w:rsidRPr="008B2B04">
          <w:rPr>
            <w:rStyle w:val="Hyperlink"/>
            <w:noProof/>
          </w:rPr>
          <w:t xml:space="preserve">1.1.1.11 View </w:t>
        </w:r>
        <w:r w:rsidRPr="008B2B04">
          <w:rPr>
            <w:rStyle w:val="Hyperlink"/>
            <w:rFonts w:cs="Times New Roman"/>
            <w:noProof/>
          </w:rPr>
          <w:t>items (Purchase Manager)</w:t>
        </w:r>
        <w:r>
          <w:rPr>
            <w:noProof/>
            <w:webHidden/>
          </w:rPr>
          <w:tab/>
        </w:r>
        <w:r>
          <w:rPr>
            <w:noProof/>
            <w:webHidden/>
          </w:rPr>
          <w:fldChar w:fldCharType="begin"/>
        </w:r>
        <w:r>
          <w:rPr>
            <w:noProof/>
            <w:webHidden/>
          </w:rPr>
          <w:instrText xml:space="preserve"> PAGEREF _Toc199885221 \h </w:instrText>
        </w:r>
        <w:r>
          <w:rPr>
            <w:noProof/>
            <w:webHidden/>
          </w:rPr>
        </w:r>
        <w:r>
          <w:rPr>
            <w:noProof/>
            <w:webHidden/>
          </w:rPr>
          <w:fldChar w:fldCharType="separate"/>
        </w:r>
        <w:r>
          <w:rPr>
            <w:noProof/>
            <w:webHidden/>
          </w:rPr>
          <w:t>13</w:t>
        </w:r>
        <w:r>
          <w:rPr>
            <w:noProof/>
            <w:webHidden/>
          </w:rPr>
          <w:fldChar w:fldCharType="end"/>
        </w:r>
      </w:hyperlink>
    </w:p>
    <w:p w14:paraId="384CD516" w14:textId="4D78D104" w:rsidR="00FA0C14" w:rsidRDefault="00FA0C14" w:rsidP="00FA0C14">
      <w:pPr>
        <w:pStyle w:val="TOC4"/>
        <w:rPr>
          <w:rFonts w:asciiTheme="minorHAnsi" w:hAnsiTheme="minorHAnsi"/>
          <w:noProof/>
          <w:kern w:val="2"/>
          <w:szCs w:val="24"/>
          <w:lang w:val="en-MY"/>
          <w14:ligatures w14:val="standardContextual"/>
        </w:rPr>
      </w:pPr>
      <w:hyperlink w:anchor="_Toc199885222" w:history="1">
        <w:r w:rsidRPr="008B2B04">
          <w:rPr>
            <w:rStyle w:val="Hyperlink"/>
            <w:noProof/>
          </w:rPr>
          <w:t xml:space="preserve">1.1.1.12 View suppliers </w:t>
        </w:r>
        <w:r w:rsidRPr="008B2B04">
          <w:rPr>
            <w:rStyle w:val="Hyperlink"/>
            <w:rFonts w:cs="Times New Roman"/>
            <w:noProof/>
          </w:rPr>
          <w:t>(Purchase Manager)</w:t>
        </w:r>
        <w:r>
          <w:rPr>
            <w:noProof/>
            <w:webHidden/>
          </w:rPr>
          <w:tab/>
        </w:r>
        <w:r>
          <w:rPr>
            <w:noProof/>
            <w:webHidden/>
          </w:rPr>
          <w:fldChar w:fldCharType="begin"/>
        </w:r>
        <w:r>
          <w:rPr>
            <w:noProof/>
            <w:webHidden/>
          </w:rPr>
          <w:instrText xml:space="preserve"> PAGEREF _Toc199885222 \h </w:instrText>
        </w:r>
        <w:r>
          <w:rPr>
            <w:noProof/>
            <w:webHidden/>
          </w:rPr>
        </w:r>
        <w:r>
          <w:rPr>
            <w:noProof/>
            <w:webHidden/>
          </w:rPr>
          <w:fldChar w:fldCharType="separate"/>
        </w:r>
        <w:r>
          <w:rPr>
            <w:noProof/>
            <w:webHidden/>
          </w:rPr>
          <w:t>14</w:t>
        </w:r>
        <w:r>
          <w:rPr>
            <w:noProof/>
            <w:webHidden/>
          </w:rPr>
          <w:fldChar w:fldCharType="end"/>
        </w:r>
      </w:hyperlink>
    </w:p>
    <w:p w14:paraId="76978960" w14:textId="230F846C" w:rsidR="00FA0C14" w:rsidRDefault="00FA0C14" w:rsidP="00FA0C14">
      <w:pPr>
        <w:pStyle w:val="TOC4"/>
        <w:rPr>
          <w:rFonts w:asciiTheme="minorHAnsi" w:hAnsiTheme="minorHAnsi"/>
          <w:noProof/>
          <w:kern w:val="2"/>
          <w:szCs w:val="24"/>
          <w:lang w:val="en-MY"/>
          <w14:ligatures w14:val="standardContextual"/>
        </w:rPr>
      </w:pPr>
      <w:hyperlink w:anchor="_Toc199885223" w:history="1">
        <w:r w:rsidRPr="008B2B04">
          <w:rPr>
            <w:rStyle w:val="Hyperlink"/>
            <w:noProof/>
          </w:rPr>
          <w:t>1.1.1.13 View purchase requisition (Purchase Manager)</w:t>
        </w:r>
        <w:r>
          <w:rPr>
            <w:noProof/>
            <w:webHidden/>
          </w:rPr>
          <w:tab/>
        </w:r>
        <w:r>
          <w:rPr>
            <w:noProof/>
            <w:webHidden/>
          </w:rPr>
          <w:fldChar w:fldCharType="begin"/>
        </w:r>
        <w:r>
          <w:rPr>
            <w:noProof/>
            <w:webHidden/>
          </w:rPr>
          <w:instrText xml:space="preserve"> PAGEREF _Toc199885223 \h </w:instrText>
        </w:r>
        <w:r>
          <w:rPr>
            <w:noProof/>
            <w:webHidden/>
          </w:rPr>
        </w:r>
        <w:r>
          <w:rPr>
            <w:noProof/>
            <w:webHidden/>
          </w:rPr>
          <w:fldChar w:fldCharType="separate"/>
        </w:r>
        <w:r>
          <w:rPr>
            <w:noProof/>
            <w:webHidden/>
          </w:rPr>
          <w:t>15</w:t>
        </w:r>
        <w:r>
          <w:rPr>
            <w:noProof/>
            <w:webHidden/>
          </w:rPr>
          <w:fldChar w:fldCharType="end"/>
        </w:r>
      </w:hyperlink>
    </w:p>
    <w:p w14:paraId="2E7E26A8" w14:textId="683C5702" w:rsidR="00FA0C14" w:rsidRDefault="00FA0C14" w:rsidP="00FA0C14">
      <w:pPr>
        <w:pStyle w:val="TOC4"/>
        <w:rPr>
          <w:rFonts w:asciiTheme="minorHAnsi" w:hAnsiTheme="minorHAnsi"/>
          <w:noProof/>
          <w:kern w:val="2"/>
          <w:szCs w:val="24"/>
          <w:lang w:val="en-MY"/>
          <w14:ligatures w14:val="standardContextual"/>
        </w:rPr>
      </w:pPr>
      <w:hyperlink w:anchor="_Toc199885224" w:history="1">
        <w:r w:rsidRPr="008B2B04">
          <w:rPr>
            <w:rStyle w:val="Hyperlink"/>
            <w:noProof/>
          </w:rPr>
          <w:t>1.1.1.14</w:t>
        </w:r>
        <w:r w:rsidRPr="008B2B04">
          <w:rPr>
            <w:rStyle w:val="Hyperlink"/>
            <w:rFonts w:cs="Times New Roman"/>
            <w:noProof/>
          </w:rPr>
          <w:t xml:space="preserve"> Generate purchase order (Purchase Manager)</w:t>
        </w:r>
        <w:r>
          <w:rPr>
            <w:noProof/>
            <w:webHidden/>
          </w:rPr>
          <w:tab/>
        </w:r>
        <w:r>
          <w:rPr>
            <w:noProof/>
            <w:webHidden/>
          </w:rPr>
          <w:fldChar w:fldCharType="begin"/>
        </w:r>
        <w:r>
          <w:rPr>
            <w:noProof/>
            <w:webHidden/>
          </w:rPr>
          <w:instrText xml:space="preserve"> PAGEREF _Toc199885224 \h </w:instrText>
        </w:r>
        <w:r>
          <w:rPr>
            <w:noProof/>
            <w:webHidden/>
          </w:rPr>
        </w:r>
        <w:r>
          <w:rPr>
            <w:noProof/>
            <w:webHidden/>
          </w:rPr>
          <w:fldChar w:fldCharType="separate"/>
        </w:r>
        <w:r>
          <w:rPr>
            <w:noProof/>
            <w:webHidden/>
          </w:rPr>
          <w:t>16</w:t>
        </w:r>
        <w:r>
          <w:rPr>
            <w:noProof/>
            <w:webHidden/>
          </w:rPr>
          <w:fldChar w:fldCharType="end"/>
        </w:r>
      </w:hyperlink>
    </w:p>
    <w:p w14:paraId="389DBB65" w14:textId="44FCAC04" w:rsidR="00FA0C14" w:rsidRDefault="00FA0C14" w:rsidP="00FA0C14">
      <w:pPr>
        <w:pStyle w:val="TOC4"/>
        <w:rPr>
          <w:rFonts w:asciiTheme="minorHAnsi" w:hAnsiTheme="minorHAnsi"/>
          <w:noProof/>
          <w:kern w:val="2"/>
          <w:szCs w:val="24"/>
          <w:lang w:val="en-MY"/>
          <w14:ligatures w14:val="standardContextual"/>
        </w:rPr>
      </w:pPr>
      <w:hyperlink w:anchor="_Toc199885225" w:history="1">
        <w:r w:rsidRPr="008B2B04">
          <w:rPr>
            <w:rStyle w:val="Hyperlink"/>
            <w:noProof/>
          </w:rPr>
          <w:t>1.1.1.15 View purchase order (Purchase Manager)</w:t>
        </w:r>
        <w:r>
          <w:rPr>
            <w:noProof/>
            <w:webHidden/>
          </w:rPr>
          <w:tab/>
        </w:r>
        <w:r>
          <w:rPr>
            <w:noProof/>
            <w:webHidden/>
          </w:rPr>
          <w:fldChar w:fldCharType="begin"/>
        </w:r>
        <w:r>
          <w:rPr>
            <w:noProof/>
            <w:webHidden/>
          </w:rPr>
          <w:instrText xml:space="preserve"> PAGEREF _Toc199885225 \h </w:instrText>
        </w:r>
        <w:r>
          <w:rPr>
            <w:noProof/>
            <w:webHidden/>
          </w:rPr>
        </w:r>
        <w:r>
          <w:rPr>
            <w:noProof/>
            <w:webHidden/>
          </w:rPr>
          <w:fldChar w:fldCharType="separate"/>
        </w:r>
        <w:r>
          <w:rPr>
            <w:noProof/>
            <w:webHidden/>
          </w:rPr>
          <w:t>17</w:t>
        </w:r>
        <w:r>
          <w:rPr>
            <w:noProof/>
            <w:webHidden/>
          </w:rPr>
          <w:fldChar w:fldCharType="end"/>
        </w:r>
      </w:hyperlink>
    </w:p>
    <w:p w14:paraId="162AECA8" w14:textId="164E2C00" w:rsidR="00FA0C14" w:rsidRDefault="00FA0C14" w:rsidP="00FA0C14">
      <w:pPr>
        <w:pStyle w:val="TOC4"/>
        <w:rPr>
          <w:rFonts w:asciiTheme="minorHAnsi" w:hAnsiTheme="minorHAnsi"/>
          <w:noProof/>
          <w:kern w:val="2"/>
          <w:szCs w:val="24"/>
          <w:lang w:val="en-MY"/>
          <w14:ligatures w14:val="standardContextual"/>
        </w:rPr>
      </w:pPr>
      <w:hyperlink w:anchor="_Toc199885226" w:history="1">
        <w:r w:rsidRPr="008B2B04">
          <w:rPr>
            <w:rStyle w:val="Hyperlink"/>
            <w:noProof/>
          </w:rPr>
          <w:t>1.1.1.16 View List of Items (Inventory Manager)</w:t>
        </w:r>
        <w:r>
          <w:rPr>
            <w:noProof/>
            <w:webHidden/>
          </w:rPr>
          <w:tab/>
        </w:r>
        <w:r>
          <w:rPr>
            <w:noProof/>
            <w:webHidden/>
          </w:rPr>
          <w:fldChar w:fldCharType="begin"/>
        </w:r>
        <w:r>
          <w:rPr>
            <w:noProof/>
            <w:webHidden/>
          </w:rPr>
          <w:instrText xml:space="preserve"> PAGEREF _Toc199885226 \h </w:instrText>
        </w:r>
        <w:r>
          <w:rPr>
            <w:noProof/>
            <w:webHidden/>
          </w:rPr>
        </w:r>
        <w:r>
          <w:rPr>
            <w:noProof/>
            <w:webHidden/>
          </w:rPr>
          <w:fldChar w:fldCharType="separate"/>
        </w:r>
        <w:r>
          <w:rPr>
            <w:noProof/>
            <w:webHidden/>
          </w:rPr>
          <w:t>18</w:t>
        </w:r>
        <w:r>
          <w:rPr>
            <w:noProof/>
            <w:webHidden/>
          </w:rPr>
          <w:fldChar w:fldCharType="end"/>
        </w:r>
      </w:hyperlink>
    </w:p>
    <w:p w14:paraId="07C5B024" w14:textId="2A3E1FCC" w:rsidR="00FA0C14" w:rsidRDefault="00FA0C14" w:rsidP="00FA0C14">
      <w:pPr>
        <w:pStyle w:val="TOC4"/>
        <w:rPr>
          <w:rFonts w:asciiTheme="minorHAnsi" w:hAnsiTheme="minorHAnsi"/>
          <w:noProof/>
          <w:kern w:val="2"/>
          <w:szCs w:val="24"/>
          <w:lang w:val="en-MY"/>
          <w14:ligatures w14:val="standardContextual"/>
        </w:rPr>
      </w:pPr>
      <w:hyperlink w:anchor="_Toc199885227" w:history="1">
        <w:r w:rsidRPr="008B2B04">
          <w:rPr>
            <w:rStyle w:val="Hyperlink"/>
            <w:noProof/>
          </w:rPr>
          <w:t>1.1.1.17 Updates stocks (Inventory Manager)</w:t>
        </w:r>
        <w:r>
          <w:rPr>
            <w:noProof/>
            <w:webHidden/>
          </w:rPr>
          <w:tab/>
        </w:r>
        <w:r>
          <w:rPr>
            <w:noProof/>
            <w:webHidden/>
          </w:rPr>
          <w:fldChar w:fldCharType="begin"/>
        </w:r>
        <w:r>
          <w:rPr>
            <w:noProof/>
            <w:webHidden/>
          </w:rPr>
          <w:instrText xml:space="preserve"> PAGEREF _Toc199885227 \h </w:instrText>
        </w:r>
        <w:r>
          <w:rPr>
            <w:noProof/>
            <w:webHidden/>
          </w:rPr>
        </w:r>
        <w:r>
          <w:rPr>
            <w:noProof/>
            <w:webHidden/>
          </w:rPr>
          <w:fldChar w:fldCharType="separate"/>
        </w:r>
        <w:r>
          <w:rPr>
            <w:noProof/>
            <w:webHidden/>
          </w:rPr>
          <w:t>19</w:t>
        </w:r>
        <w:r>
          <w:rPr>
            <w:noProof/>
            <w:webHidden/>
          </w:rPr>
          <w:fldChar w:fldCharType="end"/>
        </w:r>
      </w:hyperlink>
    </w:p>
    <w:p w14:paraId="46031704" w14:textId="501E463D" w:rsidR="00FA0C14" w:rsidRDefault="00FA0C14" w:rsidP="00FA0C14">
      <w:pPr>
        <w:pStyle w:val="TOC4"/>
        <w:rPr>
          <w:rFonts w:asciiTheme="minorHAnsi" w:hAnsiTheme="minorHAnsi"/>
          <w:noProof/>
          <w:kern w:val="2"/>
          <w:szCs w:val="24"/>
          <w:lang w:val="en-MY"/>
          <w14:ligatures w14:val="standardContextual"/>
        </w:rPr>
      </w:pPr>
      <w:hyperlink w:anchor="_Toc199885228" w:history="1">
        <w:r w:rsidRPr="008B2B04">
          <w:rPr>
            <w:rStyle w:val="Hyperlink"/>
            <w:noProof/>
          </w:rPr>
          <w:t>1.1.1.18 Set stock level (Inventory Manager)</w:t>
        </w:r>
        <w:r>
          <w:rPr>
            <w:noProof/>
            <w:webHidden/>
          </w:rPr>
          <w:tab/>
        </w:r>
        <w:r>
          <w:rPr>
            <w:noProof/>
            <w:webHidden/>
          </w:rPr>
          <w:fldChar w:fldCharType="begin"/>
        </w:r>
        <w:r>
          <w:rPr>
            <w:noProof/>
            <w:webHidden/>
          </w:rPr>
          <w:instrText xml:space="preserve"> PAGEREF _Toc199885228 \h </w:instrText>
        </w:r>
        <w:r>
          <w:rPr>
            <w:noProof/>
            <w:webHidden/>
          </w:rPr>
        </w:r>
        <w:r>
          <w:rPr>
            <w:noProof/>
            <w:webHidden/>
          </w:rPr>
          <w:fldChar w:fldCharType="separate"/>
        </w:r>
        <w:r>
          <w:rPr>
            <w:noProof/>
            <w:webHidden/>
          </w:rPr>
          <w:t>20</w:t>
        </w:r>
        <w:r>
          <w:rPr>
            <w:noProof/>
            <w:webHidden/>
          </w:rPr>
          <w:fldChar w:fldCharType="end"/>
        </w:r>
      </w:hyperlink>
    </w:p>
    <w:p w14:paraId="7F96C84B" w14:textId="0EBF97B8" w:rsidR="00FA0C14" w:rsidRDefault="00FA0C14" w:rsidP="00FA0C14">
      <w:pPr>
        <w:pStyle w:val="TOC4"/>
        <w:rPr>
          <w:rFonts w:asciiTheme="minorHAnsi" w:hAnsiTheme="minorHAnsi"/>
          <w:noProof/>
          <w:kern w:val="2"/>
          <w:szCs w:val="24"/>
          <w:lang w:val="en-MY"/>
          <w14:ligatures w14:val="standardContextual"/>
        </w:rPr>
      </w:pPr>
      <w:hyperlink w:anchor="_Toc199885229" w:history="1">
        <w:r w:rsidRPr="008B2B04">
          <w:rPr>
            <w:rStyle w:val="Hyperlink"/>
            <w:noProof/>
          </w:rPr>
          <w:t>1.1.1.19 Generate stock reports (Inventory Manager)</w:t>
        </w:r>
        <w:r>
          <w:rPr>
            <w:noProof/>
            <w:webHidden/>
          </w:rPr>
          <w:tab/>
        </w:r>
        <w:r>
          <w:rPr>
            <w:noProof/>
            <w:webHidden/>
          </w:rPr>
          <w:fldChar w:fldCharType="begin"/>
        </w:r>
        <w:r>
          <w:rPr>
            <w:noProof/>
            <w:webHidden/>
          </w:rPr>
          <w:instrText xml:space="preserve"> PAGEREF _Toc199885229 \h </w:instrText>
        </w:r>
        <w:r>
          <w:rPr>
            <w:noProof/>
            <w:webHidden/>
          </w:rPr>
        </w:r>
        <w:r>
          <w:rPr>
            <w:noProof/>
            <w:webHidden/>
          </w:rPr>
          <w:fldChar w:fldCharType="separate"/>
        </w:r>
        <w:r>
          <w:rPr>
            <w:noProof/>
            <w:webHidden/>
          </w:rPr>
          <w:t>21</w:t>
        </w:r>
        <w:r>
          <w:rPr>
            <w:noProof/>
            <w:webHidden/>
          </w:rPr>
          <w:fldChar w:fldCharType="end"/>
        </w:r>
      </w:hyperlink>
    </w:p>
    <w:p w14:paraId="568EEF43" w14:textId="2AB22570" w:rsidR="00FA0C14" w:rsidRDefault="00FA0C14" w:rsidP="00FA0C14">
      <w:pPr>
        <w:pStyle w:val="TOC4"/>
        <w:rPr>
          <w:rFonts w:asciiTheme="minorHAnsi" w:hAnsiTheme="minorHAnsi"/>
          <w:noProof/>
          <w:kern w:val="2"/>
          <w:szCs w:val="24"/>
          <w:lang w:val="en-MY"/>
          <w14:ligatures w14:val="standardContextual"/>
        </w:rPr>
      </w:pPr>
      <w:hyperlink w:anchor="_Toc199885230" w:history="1">
        <w:r w:rsidRPr="008B2B04">
          <w:rPr>
            <w:rStyle w:val="Hyperlink"/>
            <w:noProof/>
          </w:rPr>
          <w:t>1.1.1.20 View purchase order (Inventory Manager)</w:t>
        </w:r>
        <w:r>
          <w:rPr>
            <w:noProof/>
            <w:webHidden/>
          </w:rPr>
          <w:tab/>
        </w:r>
        <w:r>
          <w:rPr>
            <w:noProof/>
            <w:webHidden/>
          </w:rPr>
          <w:fldChar w:fldCharType="begin"/>
        </w:r>
        <w:r>
          <w:rPr>
            <w:noProof/>
            <w:webHidden/>
          </w:rPr>
          <w:instrText xml:space="preserve"> PAGEREF _Toc199885230 \h </w:instrText>
        </w:r>
        <w:r>
          <w:rPr>
            <w:noProof/>
            <w:webHidden/>
          </w:rPr>
        </w:r>
        <w:r>
          <w:rPr>
            <w:noProof/>
            <w:webHidden/>
          </w:rPr>
          <w:fldChar w:fldCharType="separate"/>
        </w:r>
        <w:r>
          <w:rPr>
            <w:noProof/>
            <w:webHidden/>
          </w:rPr>
          <w:t>22</w:t>
        </w:r>
        <w:r>
          <w:rPr>
            <w:noProof/>
            <w:webHidden/>
          </w:rPr>
          <w:fldChar w:fldCharType="end"/>
        </w:r>
      </w:hyperlink>
    </w:p>
    <w:p w14:paraId="447DCDA8" w14:textId="741859AE" w:rsidR="00FA0C14" w:rsidRDefault="00FA0C14" w:rsidP="00FA0C14">
      <w:pPr>
        <w:pStyle w:val="TOC4"/>
        <w:rPr>
          <w:rFonts w:asciiTheme="minorHAnsi" w:hAnsiTheme="minorHAnsi"/>
          <w:noProof/>
          <w:kern w:val="2"/>
          <w:szCs w:val="24"/>
          <w:lang w:val="en-MY"/>
          <w14:ligatures w14:val="standardContextual"/>
        </w:rPr>
      </w:pPr>
      <w:hyperlink w:anchor="_Toc199885231" w:history="1">
        <w:r w:rsidRPr="008B2B04">
          <w:rPr>
            <w:rStyle w:val="Hyperlink"/>
            <w:noProof/>
          </w:rPr>
          <w:t>1.1.1.21 Approves purchase order (Finance Manager)</w:t>
        </w:r>
        <w:r>
          <w:rPr>
            <w:noProof/>
            <w:webHidden/>
          </w:rPr>
          <w:tab/>
        </w:r>
        <w:r>
          <w:rPr>
            <w:noProof/>
            <w:webHidden/>
          </w:rPr>
          <w:fldChar w:fldCharType="begin"/>
        </w:r>
        <w:r>
          <w:rPr>
            <w:noProof/>
            <w:webHidden/>
          </w:rPr>
          <w:instrText xml:space="preserve"> PAGEREF _Toc199885231 \h </w:instrText>
        </w:r>
        <w:r>
          <w:rPr>
            <w:noProof/>
            <w:webHidden/>
          </w:rPr>
        </w:r>
        <w:r>
          <w:rPr>
            <w:noProof/>
            <w:webHidden/>
          </w:rPr>
          <w:fldChar w:fldCharType="separate"/>
        </w:r>
        <w:r>
          <w:rPr>
            <w:noProof/>
            <w:webHidden/>
          </w:rPr>
          <w:t>23</w:t>
        </w:r>
        <w:r>
          <w:rPr>
            <w:noProof/>
            <w:webHidden/>
          </w:rPr>
          <w:fldChar w:fldCharType="end"/>
        </w:r>
      </w:hyperlink>
    </w:p>
    <w:p w14:paraId="29478A96" w14:textId="2C855930" w:rsidR="00FA0C14" w:rsidRDefault="00FA0C14" w:rsidP="00FA0C14">
      <w:pPr>
        <w:pStyle w:val="TOC4"/>
        <w:rPr>
          <w:rFonts w:asciiTheme="minorHAnsi" w:hAnsiTheme="minorHAnsi"/>
          <w:noProof/>
          <w:kern w:val="2"/>
          <w:szCs w:val="24"/>
          <w:lang w:val="en-MY"/>
          <w14:ligatures w14:val="standardContextual"/>
        </w:rPr>
      </w:pPr>
      <w:hyperlink w:anchor="_Toc199885232" w:history="1">
        <w:r w:rsidRPr="008B2B04">
          <w:rPr>
            <w:rStyle w:val="Hyperlink"/>
            <w:noProof/>
          </w:rPr>
          <w:t>1.1.1.22 Reject purchase order (Finance Manager)</w:t>
        </w:r>
        <w:r>
          <w:rPr>
            <w:noProof/>
            <w:webHidden/>
          </w:rPr>
          <w:tab/>
        </w:r>
        <w:r>
          <w:rPr>
            <w:noProof/>
            <w:webHidden/>
          </w:rPr>
          <w:fldChar w:fldCharType="begin"/>
        </w:r>
        <w:r>
          <w:rPr>
            <w:noProof/>
            <w:webHidden/>
          </w:rPr>
          <w:instrText xml:space="preserve"> PAGEREF _Toc199885232 \h </w:instrText>
        </w:r>
        <w:r>
          <w:rPr>
            <w:noProof/>
            <w:webHidden/>
          </w:rPr>
        </w:r>
        <w:r>
          <w:rPr>
            <w:noProof/>
            <w:webHidden/>
          </w:rPr>
          <w:fldChar w:fldCharType="separate"/>
        </w:r>
        <w:r>
          <w:rPr>
            <w:noProof/>
            <w:webHidden/>
          </w:rPr>
          <w:t>24</w:t>
        </w:r>
        <w:r>
          <w:rPr>
            <w:noProof/>
            <w:webHidden/>
          </w:rPr>
          <w:fldChar w:fldCharType="end"/>
        </w:r>
      </w:hyperlink>
    </w:p>
    <w:p w14:paraId="389C6D31" w14:textId="197D040D" w:rsidR="00FA0C14" w:rsidRDefault="00FA0C14" w:rsidP="00FA0C14">
      <w:pPr>
        <w:pStyle w:val="TOC4"/>
        <w:rPr>
          <w:rFonts w:asciiTheme="minorHAnsi" w:hAnsiTheme="minorHAnsi"/>
          <w:noProof/>
          <w:kern w:val="2"/>
          <w:szCs w:val="24"/>
          <w:lang w:val="en-MY"/>
          <w14:ligatures w14:val="standardContextual"/>
        </w:rPr>
      </w:pPr>
      <w:hyperlink w:anchor="_Toc199885233" w:history="1">
        <w:r w:rsidRPr="008B2B04">
          <w:rPr>
            <w:rStyle w:val="Hyperlink"/>
            <w:noProof/>
          </w:rPr>
          <w:t>1.1.1.23 Order Items from suppliers (Finance Manager)</w:t>
        </w:r>
        <w:r>
          <w:rPr>
            <w:noProof/>
            <w:webHidden/>
          </w:rPr>
          <w:tab/>
        </w:r>
        <w:r>
          <w:rPr>
            <w:noProof/>
            <w:webHidden/>
          </w:rPr>
          <w:fldChar w:fldCharType="begin"/>
        </w:r>
        <w:r>
          <w:rPr>
            <w:noProof/>
            <w:webHidden/>
          </w:rPr>
          <w:instrText xml:space="preserve"> PAGEREF _Toc199885233 \h </w:instrText>
        </w:r>
        <w:r>
          <w:rPr>
            <w:noProof/>
            <w:webHidden/>
          </w:rPr>
        </w:r>
        <w:r>
          <w:rPr>
            <w:noProof/>
            <w:webHidden/>
          </w:rPr>
          <w:fldChar w:fldCharType="separate"/>
        </w:r>
        <w:r>
          <w:rPr>
            <w:noProof/>
            <w:webHidden/>
          </w:rPr>
          <w:t>25</w:t>
        </w:r>
        <w:r>
          <w:rPr>
            <w:noProof/>
            <w:webHidden/>
          </w:rPr>
          <w:fldChar w:fldCharType="end"/>
        </w:r>
      </w:hyperlink>
    </w:p>
    <w:p w14:paraId="6415BC54" w14:textId="3EEE4723" w:rsidR="00FA0C14" w:rsidRDefault="00FA0C14" w:rsidP="00FA0C14">
      <w:pPr>
        <w:pStyle w:val="TOC4"/>
        <w:rPr>
          <w:rFonts w:asciiTheme="minorHAnsi" w:hAnsiTheme="minorHAnsi"/>
          <w:noProof/>
          <w:kern w:val="2"/>
          <w:szCs w:val="24"/>
          <w:lang w:val="en-MY"/>
          <w14:ligatures w14:val="standardContextual"/>
        </w:rPr>
      </w:pPr>
      <w:hyperlink w:anchor="_Toc199885234" w:history="1">
        <w:r w:rsidRPr="008B2B04">
          <w:rPr>
            <w:rStyle w:val="Hyperlink"/>
            <w:noProof/>
          </w:rPr>
          <w:t>1.1.1.24 Verify inventory updates (Finance Manager)</w:t>
        </w:r>
        <w:r>
          <w:rPr>
            <w:noProof/>
            <w:webHidden/>
          </w:rPr>
          <w:tab/>
        </w:r>
        <w:r>
          <w:rPr>
            <w:noProof/>
            <w:webHidden/>
          </w:rPr>
          <w:fldChar w:fldCharType="begin"/>
        </w:r>
        <w:r>
          <w:rPr>
            <w:noProof/>
            <w:webHidden/>
          </w:rPr>
          <w:instrText xml:space="preserve"> PAGEREF _Toc199885234 \h </w:instrText>
        </w:r>
        <w:r>
          <w:rPr>
            <w:noProof/>
            <w:webHidden/>
          </w:rPr>
        </w:r>
        <w:r>
          <w:rPr>
            <w:noProof/>
            <w:webHidden/>
          </w:rPr>
          <w:fldChar w:fldCharType="separate"/>
        </w:r>
        <w:r>
          <w:rPr>
            <w:noProof/>
            <w:webHidden/>
          </w:rPr>
          <w:t>26</w:t>
        </w:r>
        <w:r>
          <w:rPr>
            <w:noProof/>
            <w:webHidden/>
          </w:rPr>
          <w:fldChar w:fldCharType="end"/>
        </w:r>
      </w:hyperlink>
    </w:p>
    <w:p w14:paraId="30E6BFF4" w14:textId="25C025D9" w:rsidR="00FA0C14" w:rsidRDefault="00FA0C14" w:rsidP="00FA0C14">
      <w:pPr>
        <w:pStyle w:val="TOC4"/>
        <w:rPr>
          <w:rFonts w:asciiTheme="minorHAnsi" w:hAnsiTheme="minorHAnsi"/>
          <w:noProof/>
          <w:kern w:val="2"/>
          <w:szCs w:val="24"/>
          <w:lang w:val="en-MY"/>
          <w14:ligatures w14:val="standardContextual"/>
        </w:rPr>
      </w:pPr>
      <w:hyperlink w:anchor="_Toc199885235" w:history="1">
        <w:r w:rsidRPr="008B2B04">
          <w:rPr>
            <w:rStyle w:val="Hyperlink"/>
            <w:noProof/>
          </w:rPr>
          <w:t>1.1.1.25 Generate financial reports (Finance Manager)</w:t>
        </w:r>
        <w:r>
          <w:rPr>
            <w:noProof/>
            <w:webHidden/>
          </w:rPr>
          <w:tab/>
        </w:r>
        <w:r>
          <w:rPr>
            <w:noProof/>
            <w:webHidden/>
          </w:rPr>
          <w:fldChar w:fldCharType="begin"/>
        </w:r>
        <w:r>
          <w:rPr>
            <w:noProof/>
            <w:webHidden/>
          </w:rPr>
          <w:instrText xml:space="preserve"> PAGEREF _Toc199885235 \h </w:instrText>
        </w:r>
        <w:r>
          <w:rPr>
            <w:noProof/>
            <w:webHidden/>
          </w:rPr>
        </w:r>
        <w:r>
          <w:rPr>
            <w:noProof/>
            <w:webHidden/>
          </w:rPr>
          <w:fldChar w:fldCharType="separate"/>
        </w:r>
        <w:r>
          <w:rPr>
            <w:noProof/>
            <w:webHidden/>
          </w:rPr>
          <w:t>27</w:t>
        </w:r>
        <w:r>
          <w:rPr>
            <w:noProof/>
            <w:webHidden/>
          </w:rPr>
          <w:fldChar w:fldCharType="end"/>
        </w:r>
      </w:hyperlink>
    </w:p>
    <w:p w14:paraId="1F5EBA86" w14:textId="4C1BBC47" w:rsidR="00FA0C14" w:rsidRDefault="00FA0C14" w:rsidP="00FA0C14">
      <w:pPr>
        <w:pStyle w:val="TOC4"/>
        <w:rPr>
          <w:rFonts w:asciiTheme="minorHAnsi" w:hAnsiTheme="minorHAnsi"/>
          <w:noProof/>
          <w:kern w:val="2"/>
          <w:szCs w:val="24"/>
          <w:lang w:val="en-MY"/>
          <w14:ligatures w14:val="standardContextual"/>
        </w:rPr>
      </w:pPr>
      <w:hyperlink w:anchor="_Toc199885236" w:history="1">
        <w:r w:rsidRPr="008B2B04">
          <w:rPr>
            <w:rStyle w:val="Hyperlink"/>
            <w:noProof/>
          </w:rPr>
          <w:t>1.1.1.26 Make process payments to supplier (Finance Manager)</w:t>
        </w:r>
        <w:r>
          <w:rPr>
            <w:noProof/>
            <w:webHidden/>
          </w:rPr>
          <w:tab/>
        </w:r>
        <w:r>
          <w:rPr>
            <w:noProof/>
            <w:webHidden/>
          </w:rPr>
          <w:fldChar w:fldCharType="begin"/>
        </w:r>
        <w:r>
          <w:rPr>
            <w:noProof/>
            <w:webHidden/>
          </w:rPr>
          <w:instrText xml:space="preserve"> PAGEREF _Toc199885236 \h </w:instrText>
        </w:r>
        <w:r>
          <w:rPr>
            <w:noProof/>
            <w:webHidden/>
          </w:rPr>
        </w:r>
        <w:r>
          <w:rPr>
            <w:noProof/>
            <w:webHidden/>
          </w:rPr>
          <w:fldChar w:fldCharType="separate"/>
        </w:r>
        <w:r>
          <w:rPr>
            <w:noProof/>
            <w:webHidden/>
          </w:rPr>
          <w:t>28</w:t>
        </w:r>
        <w:r>
          <w:rPr>
            <w:noProof/>
            <w:webHidden/>
          </w:rPr>
          <w:fldChar w:fldCharType="end"/>
        </w:r>
      </w:hyperlink>
    </w:p>
    <w:p w14:paraId="10267A14" w14:textId="60AEFCE5" w:rsidR="00FA0C14" w:rsidRDefault="00FA0C14" w:rsidP="00FA0C14">
      <w:pPr>
        <w:pStyle w:val="TOC4"/>
        <w:rPr>
          <w:rFonts w:asciiTheme="minorHAnsi" w:hAnsiTheme="minorHAnsi"/>
          <w:noProof/>
          <w:kern w:val="2"/>
          <w:szCs w:val="24"/>
          <w:lang w:val="en-MY"/>
          <w14:ligatures w14:val="standardContextual"/>
        </w:rPr>
      </w:pPr>
      <w:hyperlink w:anchor="_Toc199885237" w:history="1">
        <w:r w:rsidRPr="008B2B04">
          <w:rPr>
            <w:rStyle w:val="Hyperlink"/>
            <w:noProof/>
          </w:rPr>
          <w:t>1.1.1</w:t>
        </w:r>
        <w:r w:rsidRPr="008B2B04">
          <w:rPr>
            <w:rStyle w:val="Hyperlink"/>
            <w:rFonts w:cs="Times New Roman"/>
            <w:noProof/>
          </w:rPr>
          <w:t>.27 View purchase order (Finance Manager)</w:t>
        </w:r>
        <w:r>
          <w:rPr>
            <w:noProof/>
            <w:webHidden/>
          </w:rPr>
          <w:tab/>
        </w:r>
        <w:r>
          <w:rPr>
            <w:noProof/>
            <w:webHidden/>
          </w:rPr>
          <w:fldChar w:fldCharType="begin"/>
        </w:r>
        <w:r>
          <w:rPr>
            <w:noProof/>
            <w:webHidden/>
          </w:rPr>
          <w:instrText xml:space="preserve"> PAGEREF _Toc199885237 \h </w:instrText>
        </w:r>
        <w:r>
          <w:rPr>
            <w:noProof/>
            <w:webHidden/>
          </w:rPr>
        </w:r>
        <w:r>
          <w:rPr>
            <w:noProof/>
            <w:webHidden/>
          </w:rPr>
          <w:fldChar w:fldCharType="separate"/>
        </w:r>
        <w:r>
          <w:rPr>
            <w:noProof/>
            <w:webHidden/>
          </w:rPr>
          <w:t>29</w:t>
        </w:r>
        <w:r>
          <w:rPr>
            <w:noProof/>
            <w:webHidden/>
          </w:rPr>
          <w:fldChar w:fldCharType="end"/>
        </w:r>
      </w:hyperlink>
    </w:p>
    <w:p w14:paraId="2F260B1D" w14:textId="52814609" w:rsidR="00FA0C14" w:rsidRDefault="00FA0C14" w:rsidP="00FA0C14">
      <w:pPr>
        <w:pStyle w:val="TOC4"/>
        <w:rPr>
          <w:rFonts w:asciiTheme="minorHAnsi" w:hAnsiTheme="minorHAnsi"/>
          <w:noProof/>
          <w:kern w:val="2"/>
          <w:szCs w:val="24"/>
          <w:lang w:val="en-MY"/>
          <w14:ligatures w14:val="standardContextual"/>
        </w:rPr>
      </w:pPr>
      <w:hyperlink w:anchor="_Toc199885238" w:history="1">
        <w:r w:rsidRPr="008B2B04">
          <w:rPr>
            <w:rStyle w:val="Hyperlink"/>
            <w:noProof/>
          </w:rPr>
          <w:t>1.1.1.28 View purchase requisition (Finance Manager)</w:t>
        </w:r>
        <w:r>
          <w:rPr>
            <w:noProof/>
            <w:webHidden/>
          </w:rPr>
          <w:tab/>
        </w:r>
        <w:r>
          <w:rPr>
            <w:noProof/>
            <w:webHidden/>
          </w:rPr>
          <w:fldChar w:fldCharType="begin"/>
        </w:r>
        <w:r>
          <w:rPr>
            <w:noProof/>
            <w:webHidden/>
          </w:rPr>
          <w:instrText xml:space="preserve"> PAGEREF _Toc199885238 \h </w:instrText>
        </w:r>
        <w:r>
          <w:rPr>
            <w:noProof/>
            <w:webHidden/>
          </w:rPr>
        </w:r>
        <w:r>
          <w:rPr>
            <w:noProof/>
            <w:webHidden/>
          </w:rPr>
          <w:fldChar w:fldCharType="separate"/>
        </w:r>
        <w:r>
          <w:rPr>
            <w:noProof/>
            <w:webHidden/>
          </w:rPr>
          <w:t>29</w:t>
        </w:r>
        <w:r>
          <w:rPr>
            <w:noProof/>
            <w:webHidden/>
          </w:rPr>
          <w:fldChar w:fldCharType="end"/>
        </w:r>
      </w:hyperlink>
    </w:p>
    <w:p w14:paraId="618513B3" w14:textId="06675E33"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39" w:history="1">
        <w:r w:rsidRPr="008B2B04">
          <w:rPr>
            <w:rStyle w:val="Hyperlink"/>
            <w:rFonts w:cs="Times New Roman"/>
            <w:noProof/>
          </w:rPr>
          <w:t>1.2 Class Dia</w:t>
        </w:r>
        <w:r w:rsidRPr="008B2B04">
          <w:rPr>
            <w:rStyle w:val="Hyperlink"/>
            <w:rFonts w:cs="Times New Roman"/>
            <w:noProof/>
          </w:rPr>
          <w:t>g</w:t>
        </w:r>
        <w:r w:rsidRPr="008B2B04">
          <w:rPr>
            <w:rStyle w:val="Hyperlink"/>
            <w:rFonts w:cs="Times New Roman"/>
            <w:noProof/>
          </w:rPr>
          <w:t>ram</w:t>
        </w:r>
        <w:r>
          <w:rPr>
            <w:noProof/>
            <w:webHidden/>
          </w:rPr>
          <w:tab/>
        </w:r>
        <w:r>
          <w:rPr>
            <w:noProof/>
            <w:webHidden/>
          </w:rPr>
          <w:fldChar w:fldCharType="begin"/>
        </w:r>
        <w:r>
          <w:rPr>
            <w:noProof/>
            <w:webHidden/>
          </w:rPr>
          <w:instrText xml:space="preserve"> PAGEREF _Toc199885239 \h </w:instrText>
        </w:r>
        <w:r>
          <w:rPr>
            <w:noProof/>
            <w:webHidden/>
          </w:rPr>
        </w:r>
        <w:r>
          <w:rPr>
            <w:noProof/>
            <w:webHidden/>
          </w:rPr>
          <w:fldChar w:fldCharType="separate"/>
        </w:r>
        <w:r>
          <w:rPr>
            <w:noProof/>
            <w:webHidden/>
          </w:rPr>
          <w:t>30</w:t>
        </w:r>
        <w:r>
          <w:rPr>
            <w:noProof/>
            <w:webHidden/>
          </w:rPr>
          <w:fldChar w:fldCharType="end"/>
        </w:r>
      </w:hyperlink>
    </w:p>
    <w:p w14:paraId="4951B4C2" w14:textId="0F2E9F0A" w:rsidR="00FA0C14" w:rsidRDefault="00FA0C14" w:rsidP="00FA0C14">
      <w:pPr>
        <w:pStyle w:val="TOC1"/>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0" w:history="1">
        <w:r w:rsidRPr="008B2B04">
          <w:rPr>
            <w:rStyle w:val="Hyperlink"/>
            <w:rFonts w:cs="Times New Roman"/>
            <w:noProof/>
          </w:rPr>
          <w:t>2.0 Output of Program</w:t>
        </w:r>
        <w:r>
          <w:rPr>
            <w:noProof/>
            <w:webHidden/>
          </w:rPr>
          <w:tab/>
        </w:r>
        <w:r>
          <w:rPr>
            <w:noProof/>
            <w:webHidden/>
          </w:rPr>
          <w:fldChar w:fldCharType="begin"/>
        </w:r>
        <w:r>
          <w:rPr>
            <w:noProof/>
            <w:webHidden/>
          </w:rPr>
          <w:instrText xml:space="preserve"> PAGEREF _Toc199885240 \h </w:instrText>
        </w:r>
        <w:r>
          <w:rPr>
            <w:noProof/>
            <w:webHidden/>
          </w:rPr>
        </w:r>
        <w:r>
          <w:rPr>
            <w:noProof/>
            <w:webHidden/>
          </w:rPr>
          <w:fldChar w:fldCharType="separate"/>
        </w:r>
        <w:r>
          <w:rPr>
            <w:noProof/>
            <w:webHidden/>
          </w:rPr>
          <w:t>33</w:t>
        </w:r>
        <w:r>
          <w:rPr>
            <w:noProof/>
            <w:webHidden/>
          </w:rPr>
          <w:fldChar w:fldCharType="end"/>
        </w:r>
      </w:hyperlink>
    </w:p>
    <w:p w14:paraId="5E90648B" w14:textId="3565C197"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1" w:history="1">
        <w:r w:rsidRPr="008B2B04">
          <w:rPr>
            <w:rStyle w:val="Hyperlink"/>
            <w:rFonts w:cs="Times New Roman"/>
            <w:noProof/>
          </w:rPr>
          <w:t>2.1 Administrator</w:t>
        </w:r>
        <w:r>
          <w:rPr>
            <w:noProof/>
            <w:webHidden/>
          </w:rPr>
          <w:tab/>
        </w:r>
        <w:r>
          <w:rPr>
            <w:noProof/>
            <w:webHidden/>
          </w:rPr>
          <w:fldChar w:fldCharType="begin"/>
        </w:r>
        <w:r>
          <w:rPr>
            <w:noProof/>
            <w:webHidden/>
          </w:rPr>
          <w:instrText xml:space="preserve"> PAGEREF _Toc199885241 \h </w:instrText>
        </w:r>
        <w:r>
          <w:rPr>
            <w:noProof/>
            <w:webHidden/>
          </w:rPr>
        </w:r>
        <w:r>
          <w:rPr>
            <w:noProof/>
            <w:webHidden/>
          </w:rPr>
          <w:fldChar w:fldCharType="separate"/>
        </w:r>
        <w:r>
          <w:rPr>
            <w:noProof/>
            <w:webHidden/>
          </w:rPr>
          <w:t>35</w:t>
        </w:r>
        <w:r>
          <w:rPr>
            <w:noProof/>
            <w:webHidden/>
          </w:rPr>
          <w:fldChar w:fldCharType="end"/>
        </w:r>
      </w:hyperlink>
    </w:p>
    <w:p w14:paraId="646E222E" w14:textId="0A0E1C2C"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2" w:history="1">
        <w:r w:rsidRPr="008B2B04">
          <w:rPr>
            <w:rStyle w:val="Hyperlink"/>
            <w:rFonts w:cs="Times New Roman"/>
            <w:noProof/>
          </w:rPr>
          <w:t>2.2 Sales Manager</w:t>
        </w:r>
        <w:r>
          <w:rPr>
            <w:noProof/>
            <w:webHidden/>
          </w:rPr>
          <w:tab/>
        </w:r>
        <w:r>
          <w:rPr>
            <w:noProof/>
            <w:webHidden/>
          </w:rPr>
          <w:fldChar w:fldCharType="begin"/>
        </w:r>
        <w:r>
          <w:rPr>
            <w:noProof/>
            <w:webHidden/>
          </w:rPr>
          <w:instrText xml:space="preserve"> PAGEREF _Toc199885242 \h </w:instrText>
        </w:r>
        <w:r>
          <w:rPr>
            <w:noProof/>
            <w:webHidden/>
          </w:rPr>
        </w:r>
        <w:r>
          <w:rPr>
            <w:noProof/>
            <w:webHidden/>
          </w:rPr>
          <w:fldChar w:fldCharType="separate"/>
        </w:r>
        <w:r>
          <w:rPr>
            <w:noProof/>
            <w:webHidden/>
          </w:rPr>
          <w:t>44</w:t>
        </w:r>
        <w:r>
          <w:rPr>
            <w:noProof/>
            <w:webHidden/>
          </w:rPr>
          <w:fldChar w:fldCharType="end"/>
        </w:r>
      </w:hyperlink>
    </w:p>
    <w:p w14:paraId="702217F3" w14:textId="7AC8E636"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3" w:history="1">
        <w:r w:rsidRPr="008B2B04">
          <w:rPr>
            <w:rStyle w:val="Hyperlink"/>
            <w:rFonts w:cs="Times New Roman"/>
            <w:noProof/>
          </w:rPr>
          <w:t>2.3 Purchase Manager</w:t>
        </w:r>
        <w:r>
          <w:rPr>
            <w:noProof/>
            <w:webHidden/>
          </w:rPr>
          <w:tab/>
        </w:r>
        <w:r>
          <w:rPr>
            <w:noProof/>
            <w:webHidden/>
          </w:rPr>
          <w:fldChar w:fldCharType="begin"/>
        </w:r>
        <w:r>
          <w:rPr>
            <w:noProof/>
            <w:webHidden/>
          </w:rPr>
          <w:instrText xml:space="preserve"> PAGEREF _Toc199885243 \h </w:instrText>
        </w:r>
        <w:r>
          <w:rPr>
            <w:noProof/>
            <w:webHidden/>
          </w:rPr>
        </w:r>
        <w:r>
          <w:rPr>
            <w:noProof/>
            <w:webHidden/>
          </w:rPr>
          <w:fldChar w:fldCharType="separate"/>
        </w:r>
        <w:r>
          <w:rPr>
            <w:noProof/>
            <w:webHidden/>
          </w:rPr>
          <w:t>59</w:t>
        </w:r>
        <w:r>
          <w:rPr>
            <w:noProof/>
            <w:webHidden/>
          </w:rPr>
          <w:fldChar w:fldCharType="end"/>
        </w:r>
      </w:hyperlink>
    </w:p>
    <w:p w14:paraId="66FDABED" w14:textId="59C96A4D"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4" w:history="1">
        <w:r w:rsidRPr="008B2B04">
          <w:rPr>
            <w:rStyle w:val="Hyperlink"/>
            <w:noProof/>
          </w:rPr>
          <w:t>2.4 Inventory Manager</w:t>
        </w:r>
        <w:r>
          <w:rPr>
            <w:noProof/>
            <w:webHidden/>
          </w:rPr>
          <w:tab/>
        </w:r>
        <w:r>
          <w:rPr>
            <w:noProof/>
            <w:webHidden/>
          </w:rPr>
          <w:fldChar w:fldCharType="begin"/>
        </w:r>
        <w:r>
          <w:rPr>
            <w:noProof/>
            <w:webHidden/>
          </w:rPr>
          <w:instrText xml:space="preserve"> PAGEREF _Toc199885244 \h </w:instrText>
        </w:r>
        <w:r>
          <w:rPr>
            <w:noProof/>
            <w:webHidden/>
          </w:rPr>
        </w:r>
        <w:r>
          <w:rPr>
            <w:noProof/>
            <w:webHidden/>
          </w:rPr>
          <w:fldChar w:fldCharType="separate"/>
        </w:r>
        <w:r>
          <w:rPr>
            <w:noProof/>
            <w:webHidden/>
          </w:rPr>
          <w:t>69</w:t>
        </w:r>
        <w:r>
          <w:rPr>
            <w:noProof/>
            <w:webHidden/>
          </w:rPr>
          <w:fldChar w:fldCharType="end"/>
        </w:r>
      </w:hyperlink>
    </w:p>
    <w:p w14:paraId="2CB99D9B" w14:textId="7579CBEB"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5" w:history="1">
        <w:r w:rsidRPr="008B2B04">
          <w:rPr>
            <w:rStyle w:val="Hyperlink"/>
            <w:rFonts w:cs="Times New Roman"/>
            <w:noProof/>
          </w:rPr>
          <w:t>2.5 Finance Manager</w:t>
        </w:r>
        <w:r>
          <w:rPr>
            <w:noProof/>
            <w:webHidden/>
          </w:rPr>
          <w:tab/>
        </w:r>
        <w:r>
          <w:rPr>
            <w:noProof/>
            <w:webHidden/>
          </w:rPr>
          <w:fldChar w:fldCharType="begin"/>
        </w:r>
        <w:r>
          <w:rPr>
            <w:noProof/>
            <w:webHidden/>
          </w:rPr>
          <w:instrText xml:space="preserve"> PAGEREF _Toc199885245 \h </w:instrText>
        </w:r>
        <w:r>
          <w:rPr>
            <w:noProof/>
            <w:webHidden/>
          </w:rPr>
        </w:r>
        <w:r>
          <w:rPr>
            <w:noProof/>
            <w:webHidden/>
          </w:rPr>
          <w:fldChar w:fldCharType="separate"/>
        </w:r>
        <w:r>
          <w:rPr>
            <w:noProof/>
            <w:webHidden/>
          </w:rPr>
          <w:t>76</w:t>
        </w:r>
        <w:r>
          <w:rPr>
            <w:noProof/>
            <w:webHidden/>
          </w:rPr>
          <w:fldChar w:fldCharType="end"/>
        </w:r>
      </w:hyperlink>
    </w:p>
    <w:p w14:paraId="67E01C79" w14:textId="15CE6994" w:rsidR="00FA0C14" w:rsidRDefault="00FA0C14" w:rsidP="00FA0C14">
      <w:pPr>
        <w:pStyle w:val="TOC1"/>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6" w:history="1">
        <w:r w:rsidRPr="008B2B04">
          <w:rPr>
            <w:rStyle w:val="Hyperlink"/>
            <w:rFonts w:cs="Times New Roman"/>
            <w:noProof/>
          </w:rPr>
          <w:t>3.0 Object Oriented Concepts</w:t>
        </w:r>
        <w:r>
          <w:rPr>
            <w:noProof/>
            <w:webHidden/>
          </w:rPr>
          <w:tab/>
        </w:r>
        <w:r>
          <w:rPr>
            <w:noProof/>
            <w:webHidden/>
          </w:rPr>
          <w:fldChar w:fldCharType="begin"/>
        </w:r>
        <w:r>
          <w:rPr>
            <w:noProof/>
            <w:webHidden/>
          </w:rPr>
          <w:instrText xml:space="preserve"> PAGEREF _Toc199885246 \h </w:instrText>
        </w:r>
        <w:r>
          <w:rPr>
            <w:noProof/>
            <w:webHidden/>
          </w:rPr>
        </w:r>
        <w:r>
          <w:rPr>
            <w:noProof/>
            <w:webHidden/>
          </w:rPr>
          <w:fldChar w:fldCharType="separate"/>
        </w:r>
        <w:r>
          <w:rPr>
            <w:noProof/>
            <w:webHidden/>
          </w:rPr>
          <w:t>89</w:t>
        </w:r>
        <w:r>
          <w:rPr>
            <w:noProof/>
            <w:webHidden/>
          </w:rPr>
          <w:fldChar w:fldCharType="end"/>
        </w:r>
      </w:hyperlink>
    </w:p>
    <w:p w14:paraId="1BB12DA5" w14:textId="5FAF1B46"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7" w:history="1">
        <w:r w:rsidRPr="008B2B04">
          <w:rPr>
            <w:rStyle w:val="Hyperlink"/>
            <w:rFonts w:cs="Times New Roman"/>
            <w:noProof/>
          </w:rPr>
          <w:t>3.1 Encapsulation</w:t>
        </w:r>
        <w:r>
          <w:rPr>
            <w:noProof/>
            <w:webHidden/>
          </w:rPr>
          <w:tab/>
        </w:r>
        <w:r>
          <w:rPr>
            <w:noProof/>
            <w:webHidden/>
          </w:rPr>
          <w:fldChar w:fldCharType="begin"/>
        </w:r>
        <w:r>
          <w:rPr>
            <w:noProof/>
            <w:webHidden/>
          </w:rPr>
          <w:instrText xml:space="preserve"> PAGEREF _Toc199885247 \h </w:instrText>
        </w:r>
        <w:r>
          <w:rPr>
            <w:noProof/>
            <w:webHidden/>
          </w:rPr>
        </w:r>
        <w:r>
          <w:rPr>
            <w:noProof/>
            <w:webHidden/>
          </w:rPr>
          <w:fldChar w:fldCharType="separate"/>
        </w:r>
        <w:r>
          <w:rPr>
            <w:noProof/>
            <w:webHidden/>
          </w:rPr>
          <w:t>91</w:t>
        </w:r>
        <w:r>
          <w:rPr>
            <w:noProof/>
            <w:webHidden/>
          </w:rPr>
          <w:fldChar w:fldCharType="end"/>
        </w:r>
      </w:hyperlink>
    </w:p>
    <w:p w14:paraId="7730C4B1" w14:textId="577F3F80"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8" w:history="1">
        <w:r w:rsidRPr="008B2B04">
          <w:rPr>
            <w:rStyle w:val="Hyperlink"/>
            <w:rFonts w:cs="Times New Roman"/>
            <w:noProof/>
          </w:rPr>
          <w:t>3.2 Inheritance</w:t>
        </w:r>
        <w:r>
          <w:rPr>
            <w:noProof/>
            <w:webHidden/>
          </w:rPr>
          <w:tab/>
        </w:r>
        <w:r>
          <w:rPr>
            <w:noProof/>
            <w:webHidden/>
          </w:rPr>
          <w:fldChar w:fldCharType="begin"/>
        </w:r>
        <w:r>
          <w:rPr>
            <w:noProof/>
            <w:webHidden/>
          </w:rPr>
          <w:instrText xml:space="preserve"> PAGEREF _Toc199885248 \h </w:instrText>
        </w:r>
        <w:r>
          <w:rPr>
            <w:noProof/>
            <w:webHidden/>
          </w:rPr>
        </w:r>
        <w:r>
          <w:rPr>
            <w:noProof/>
            <w:webHidden/>
          </w:rPr>
          <w:fldChar w:fldCharType="separate"/>
        </w:r>
        <w:r>
          <w:rPr>
            <w:noProof/>
            <w:webHidden/>
          </w:rPr>
          <w:t>94</w:t>
        </w:r>
        <w:r>
          <w:rPr>
            <w:noProof/>
            <w:webHidden/>
          </w:rPr>
          <w:fldChar w:fldCharType="end"/>
        </w:r>
      </w:hyperlink>
    </w:p>
    <w:p w14:paraId="24F6AB85" w14:textId="5D7F0F35"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49" w:history="1">
        <w:r w:rsidRPr="008B2B04">
          <w:rPr>
            <w:rStyle w:val="Hyperlink"/>
            <w:rFonts w:cs="Times New Roman"/>
            <w:noProof/>
          </w:rPr>
          <w:t>3.3 Abstraction</w:t>
        </w:r>
        <w:r>
          <w:rPr>
            <w:noProof/>
            <w:webHidden/>
          </w:rPr>
          <w:tab/>
        </w:r>
        <w:r>
          <w:rPr>
            <w:noProof/>
            <w:webHidden/>
          </w:rPr>
          <w:fldChar w:fldCharType="begin"/>
        </w:r>
        <w:r>
          <w:rPr>
            <w:noProof/>
            <w:webHidden/>
          </w:rPr>
          <w:instrText xml:space="preserve"> PAGEREF _Toc199885249 \h </w:instrText>
        </w:r>
        <w:r>
          <w:rPr>
            <w:noProof/>
            <w:webHidden/>
          </w:rPr>
        </w:r>
        <w:r>
          <w:rPr>
            <w:noProof/>
            <w:webHidden/>
          </w:rPr>
          <w:fldChar w:fldCharType="separate"/>
        </w:r>
        <w:r>
          <w:rPr>
            <w:noProof/>
            <w:webHidden/>
          </w:rPr>
          <w:t>97</w:t>
        </w:r>
        <w:r>
          <w:rPr>
            <w:noProof/>
            <w:webHidden/>
          </w:rPr>
          <w:fldChar w:fldCharType="end"/>
        </w:r>
      </w:hyperlink>
    </w:p>
    <w:p w14:paraId="261ED27A" w14:textId="4FF1F8EA"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0" w:history="1">
        <w:r w:rsidRPr="008B2B04">
          <w:rPr>
            <w:rStyle w:val="Hyperlink"/>
            <w:rFonts w:cs="Times New Roman"/>
            <w:noProof/>
          </w:rPr>
          <w:t>3.4 Polymorphism</w:t>
        </w:r>
        <w:r>
          <w:rPr>
            <w:noProof/>
            <w:webHidden/>
          </w:rPr>
          <w:tab/>
        </w:r>
        <w:r>
          <w:rPr>
            <w:noProof/>
            <w:webHidden/>
          </w:rPr>
          <w:fldChar w:fldCharType="begin"/>
        </w:r>
        <w:r>
          <w:rPr>
            <w:noProof/>
            <w:webHidden/>
          </w:rPr>
          <w:instrText xml:space="preserve"> PAGEREF _Toc199885250 \h </w:instrText>
        </w:r>
        <w:r>
          <w:rPr>
            <w:noProof/>
            <w:webHidden/>
          </w:rPr>
        </w:r>
        <w:r>
          <w:rPr>
            <w:noProof/>
            <w:webHidden/>
          </w:rPr>
          <w:fldChar w:fldCharType="separate"/>
        </w:r>
        <w:r>
          <w:rPr>
            <w:noProof/>
            <w:webHidden/>
          </w:rPr>
          <w:t>99</w:t>
        </w:r>
        <w:r>
          <w:rPr>
            <w:noProof/>
            <w:webHidden/>
          </w:rPr>
          <w:fldChar w:fldCharType="end"/>
        </w:r>
      </w:hyperlink>
    </w:p>
    <w:p w14:paraId="077D5EE7" w14:textId="28AA2A79" w:rsidR="00FA0C14" w:rsidRDefault="00FA0C14" w:rsidP="00FA0C14">
      <w:pPr>
        <w:pStyle w:val="TOC3"/>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1" w:history="1">
        <w:r w:rsidRPr="008B2B04">
          <w:rPr>
            <w:rStyle w:val="Hyperlink"/>
            <w:rFonts w:cs="Times New Roman"/>
            <w:noProof/>
          </w:rPr>
          <w:t>3.4.1 Overriding</w:t>
        </w:r>
        <w:r>
          <w:rPr>
            <w:noProof/>
            <w:webHidden/>
          </w:rPr>
          <w:tab/>
        </w:r>
        <w:r>
          <w:rPr>
            <w:noProof/>
            <w:webHidden/>
          </w:rPr>
          <w:fldChar w:fldCharType="begin"/>
        </w:r>
        <w:r>
          <w:rPr>
            <w:noProof/>
            <w:webHidden/>
          </w:rPr>
          <w:instrText xml:space="preserve"> PAGEREF _Toc199885251 \h </w:instrText>
        </w:r>
        <w:r>
          <w:rPr>
            <w:noProof/>
            <w:webHidden/>
          </w:rPr>
        </w:r>
        <w:r>
          <w:rPr>
            <w:noProof/>
            <w:webHidden/>
          </w:rPr>
          <w:fldChar w:fldCharType="separate"/>
        </w:r>
        <w:r>
          <w:rPr>
            <w:noProof/>
            <w:webHidden/>
          </w:rPr>
          <w:t>99</w:t>
        </w:r>
        <w:r>
          <w:rPr>
            <w:noProof/>
            <w:webHidden/>
          </w:rPr>
          <w:fldChar w:fldCharType="end"/>
        </w:r>
      </w:hyperlink>
    </w:p>
    <w:p w14:paraId="6FAE6974" w14:textId="21026E17" w:rsidR="00FA0C14" w:rsidRDefault="00FA0C14" w:rsidP="00FA0C14">
      <w:pPr>
        <w:pStyle w:val="TOC3"/>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2" w:history="1">
        <w:r w:rsidRPr="008B2B04">
          <w:rPr>
            <w:rStyle w:val="Hyperlink"/>
            <w:rFonts w:cs="Times New Roman"/>
            <w:noProof/>
          </w:rPr>
          <w:t>3.4.2 Overloading</w:t>
        </w:r>
        <w:r>
          <w:rPr>
            <w:noProof/>
            <w:webHidden/>
          </w:rPr>
          <w:tab/>
        </w:r>
        <w:r>
          <w:rPr>
            <w:noProof/>
            <w:webHidden/>
          </w:rPr>
          <w:fldChar w:fldCharType="begin"/>
        </w:r>
        <w:r>
          <w:rPr>
            <w:noProof/>
            <w:webHidden/>
          </w:rPr>
          <w:instrText xml:space="preserve"> PAGEREF _Toc199885252 \h </w:instrText>
        </w:r>
        <w:r>
          <w:rPr>
            <w:noProof/>
            <w:webHidden/>
          </w:rPr>
        </w:r>
        <w:r>
          <w:rPr>
            <w:noProof/>
            <w:webHidden/>
          </w:rPr>
          <w:fldChar w:fldCharType="separate"/>
        </w:r>
        <w:r>
          <w:rPr>
            <w:noProof/>
            <w:webHidden/>
          </w:rPr>
          <w:t>100</w:t>
        </w:r>
        <w:r>
          <w:rPr>
            <w:noProof/>
            <w:webHidden/>
          </w:rPr>
          <w:fldChar w:fldCharType="end"/>
        </w:r>
      </w:hyperlink>
    </w:p>
    <w:p w14:paraId="1110876C" w14:textId="0D71DB74" w:rsidR="00FA0C14" w:rsidRDefault="00FA0C14" w:rsidP="00FA0C14">
      <w:pPr>
        <w:pStyle w:val="TOC1"/>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3" w:history="1">
        <w:r w:rsidRPr="008B2B04">
          <w:rPr>
            <w:rStyle w:val="Hyperlink"/>
            <w:rFonts w:cs="Times New Roman"/>
            <w:noProof/>
          </w:rPr>
          <w:t>4.0 Additional Features</w:t>
        </w:r>
        <w:r>
          <w:rPr>
            <w:noProof/>
            <w:webHidden/>
          </w:rPr>
          <w:tab/>
        </w:r>
        <w:r>
          <w:rPr>
            <w:noProof/>
            <w:webHidden/>
          </w:rPr>
          <w:fldChar w:fldCharType="begin"/>
        </w:r>
        <w:r>
          <w:rPr>
            <w:noProof/>
            <w:webHidden/>
          </w:rPr>
          <w:instrText xml:space="preserve"> PAGEREF _Toc199885253 \h </w:instrText>
        </w:r>
        <w:r>
          <w:rPr>
            <w:noProof/>
            <w:webHidden/>
          </w:rPr>
        </w:r>
        <w:r>
          <w:rPr>
            <w:noProof/>
            <w:webHidden/>
          </w:rPr>
          <w:fldChar w:fldCharType="separate"/>
        </w:r>
        <w:r>
          <w:rPr>
            <w:noProof/>
            <w:webHidden/>
          </w:rPr>
          <w:t>101</w:t>
        </w:r>
        <w:r>
          <w:rPr>
            <w:noProof/>
            <w:webHidden/>
          </w:rPr>
          <w:fldChar w:fldCharType="end"/>
        </w:r>
      </w:hyperlink>
    </w:p>
    <w:p w14:paraId="4227EC83" w14:textId="63A6457C"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4" w:history="1">
        <w:r w:rsidRPr="008B2B04">
          <w:rPr>
            <w:rStyle w:val="Hyperlink"/>
            <w:noProof/>
          </w:rPr>
          <w:t>4.1 Generate User ID automatically – Administrator</w:t>
        </w:r>
        <w:r>
          <w:rPr>
            <w:noProof/>
            <w:webHidden/>
          </w:rPr>
          <w:tab/>
        </w:r>
        <w:r>
          <w:rPr>
            <w:noProof/>
            <w:webHidden/>
          </w:rPr>
          <w:fldChar w:fldCharType="begin"/>
        </w:r>
        <w:r>
          <w:rPr>
            <w:noProof/>
            <w:webHidden/>
          </w:rPr>
          <w:instrText xml:space="preserve"> PAGEREF _Toc199885254 \h </w:instrText>
        </w:r>
        <w:r>
          <w:rPr>
            <w:noProof/>
            <w:webHidden/>
          </w:rPr>
        </w:r>
        <w:r>
          <w:rPr>
            <w:noProof/>
            <w:webHidden/>
          </w:rPr>
          <w:fldChar w:fldCharType="separate"/>
        </w:r>
        <w:r>
          <w:rPr>
            <w:noProof/>
            <w:webHidden/>
          </w:rPr>
          <w:t>101</w:t>
        </w:r>
        <w:r>
          <w:rPr>
            <w:noProof/>
            <w:webHidden/>
          </w:rPr>
          <w:fldChar w:fldCharType="end"/>
        </w:r>
      </w:hyperlink>
    </w:p>
    <w:p w14:paraId="10A932DD" w14:textId="74CBFCF1"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5" w:history="1">
        <w:r w:rsidRPr="008B2B04">
          <w:rPr>
            <w:rStyle w:val="Hyperlink"/>
            <w:noProof/>
          </w:rPr>
          <w:t>4.2 View Login History – Administrator</w:t>
        </w:r>
        <w:r>
          <w:rPr>
            <w:noProof/>
            <w:webHidden/>
          </w:rPr>
          <w:tab/>
        </w:r>
        <w:r>
          <w:rPr>
            <w:noProof/>
            <w:webHidden/>
          </w:rPr>
          <w:fldChar w:fldCharType="begin"/>
        </w:r>
        <w:r>
          <w:rPr>
            <w:noProof/>
            <w:webHidden/>
          </w:rPr>
          <w:instrText xml:space="preserve"> PAGEREF _Toc199885255 \h </w:instrText>
        </w:r>
        <w:r>
          <w:rPr>
            <w:noProof/>
            <w:webHidden/>
          </w:rPr>
        </w:r>
        <w:r>
          <w:rPr>
            <w:noProof/>
            <w:webHidden/>
          </w:rPr>
          <w:fldChar w:fldCharType="separate"/>
        </w:r>
        <w:r>
          <w:rPr>
            <w:noProof/>
            <w:webHidden/>
          </w:rPr>
          <w:t>102</w:t>
        </w:r>
        <w:r>
          <w:rPr>
            <w:noProof/>
            <w:webHidden/>
          </w:rPr>
          <w:fldChar w:fldCharType="end"/>
        </w:r>
      </w:hyperlink>
    </w:p>
    <w:p w14:paraId="4610F086" w14:textId="41754B32"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6" w:history="1">
        <w:r w:rsidRPr="008B2B04">
          <w:rPr>
            <w:rStyle w:val="Hyperlink"/>
            <w:noProof/>
          </w:rPr>
          <w:t>4.3 Generate table export in CSV– Inventory Manager</w:t>
        </w:r>
        <w:r>
          <w:rPr>
            <w:noProof/>
            <w:webHidden/>
          </w:rPr>
          <w:tab/>
        </w:r>
        <w:r>
          <w:rPr>
            <w:noProof/>
            <w:webHidden/>
          </w:rPr>
          <w:fldChar w:fldCharType="begin"/>
        </w:r>
        <w:r>
          <w:rPr>
            <w:noProof/>
            <w:webHidden/>
          </w:rPr>
          <w:instrText xml:space="preserve"> PAGEREF _Toc199885256 \h </w:instrText>
        </w:r>
        <w:r>
          <w:rPr>
            <w:noProof/>
            <w:webHidden/>
          </w:rPr>
        </w:r>
        <w:r>
          <w:rPr>
            <w:noProof/>
            <w:webHidden/>
          </w:rPr>
          <w:fldChar w:fldCharType="separate"/>
        </w:r>
        <w:r>
          <w:rPr>
            <w:noProof/>
            <w:webHidden/>
          </w:rPr>
          <w:t>102</w:t>
        </w:r>
        <w:r>
          <w:rPr>
            <w:noProof/>
            <w:webHidden/>
          </w:rPr>
          <w:fldChar w:fldCharType="end"/>
        </w:r>
      </w:hyperlink>
    </w:p>
    <w:p w14:paraId="12E80CEA" w14:textId="637121DE"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7" w:history="1">
        <w:r w:rsidRPr="008B2B04">
          <w:rPr>
            <w:rStyle w:val="Hyperlink"/>
            <w:noProof/>
          </w:rPr>
          <w:t>4.4 Download Payment Invoice – Finance Manager</w:t>
        </w:r>
        <w:r>
          <w:rPr>
            <w:noProof/>
            <w:webHidden/>
          </w:rPr>
          <w:tab/>
        </w:r>
        <w:r>
          <w:rPr>
            <w:noProof/>
            <w:webHidden/>
          </w:rPr>
          <w:fldChar w:fldCharType="begin"/>
        </w:r>
        <w:r>
          <w:rPr>
            <w:noProof/>
            <w:webHidden/>
          </w:rPr>
          <w:instrText xml:space="preserve"> PAGEREF _Toc199885257 \h </w:instrText>
        </w:r>
        <w:r>
          <w:rPr>
            <w:noProof/>
            <w:webHidden/>
          </w:rPr>
        </w:r>
        <w:r>
          <w:rPr>
            <w:noProof/>
            <w:webHidden/>
          </w:rPr>
          <w:fldChar w:fldCharType="separate"/>
        </w:r>
        <w:r>
          <w:rPr>
            <w:noProof/>
            <w:webHidden/>
          </w:rPr>
          <w:t>103</w:t>
        </w:r>
        <w:r>
          <w:rPr>
            <w:noProof/>
            <w:webHidden/>
          </w:rPr>
          <w:fldChar w:fldCharType="end"/>
        </w:r>
      </w:hyperlink>
    </w:p>
    <w:p w14:paraId="6B442461" w14:textId="22D50F12" w:rsidR="00FA0C14" w:rsidRDefault="00FA0C14" w:rsidP="00FA0C14">
      <w:pPr>
        <w:pStyle w:val="TOC2"/>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8" w:history="1">
        <w:r w:rsidRPr="008B2B04">
          <w:rPr>
            <w:rStyle w:val="Hyperlink"/>
            <w:noProof/>
          </w:rPr>
          <w:t>4.4 Export Financial Report in CSV – Finance Manager</w:t>
        </w:r>
        <w:r>
          <w:rPr>
            <w:noProof/>
            <w:webHidden/>
          </w:rPr>
          <w:tab/>
        </w:r>
        <w:r>
          <w:rPr>
            <w:noProof/>
            <w:webHidden/>
          </w:rPr>
          <w:fldChar w:fldCharType="begin"/>
        </w:r>
        <w:r>
          <w:rPr>
            <w:noProof/>
            <w:webHidden/>
          </w:rPr>
          <w:instrText xml:space="preserve"> PAGEREF _Toc199885258 \h </w:instrText>
        </w:r>
        <w:r>
          <w:rPr>
            <w:noProof/>
            <w:webHidden/>
          </w:rPr>
        </w:r>
        <w:r>
          <w:rPr>
            <w:noProof/>
            <w:webHidden/>
          </w:rPr>
          <w:fldChar w:fldCharType="separate"/>
        </w:r>
        <w:r>
          <w:rPr>
            <w:noProof/>
            <w:webHidden/>
          </w:rPr>
          <w:t>104</w:t>
        </w:r>
        <w:r>
          <w:rPr>
            <w:noProof/>
            <w:webHidden/>
          </w:rPr>
          <w:fldChar w:fldCharType="end"/>
        </w:r>
      </w:hyperlink>
    </w:p>
    <w:p w14:paraId="30347FFF" w14:textId="5D9DFC36" w:rsidR="00FA0C14" w:rsidRDefault="00FA0C14" w:rsidP="00FA0C14">
      <w:pPr>
        <w:pStyle w:val="TOC1"/>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59" w:history="1">
        <w:r w:rsidRPr="008B2B04">
          <w:rPr>
            <w:rStyle w:val="Hyperlink"/>
            <w:rFonts w:cs="Times New Roman"/>
            <w:noProof/>
          </w:rPr>
          <w:t>5.0 Limitation</w:t>
        </w:r>
        <w:r>
          <w:rPr>
            <w:noProof/>
            <w:webHidden/>
          </w:rPr>
          <w:tab/>
        </w:r>
        <w:r>
          <w:rPr>
            <w:noProof/>
            <w:webHidden/>
          </w:rPr>
          <w:fldChar w:fldCharType="begin"/>
        </w:r>
        <w:r>
          <w:rPr>
            <w:noProof/>
            <w:webHidden/>
          </w:rPr>
          <w:instrText xml:space="preserve"> PAGEREF _Toc199885259 \h </w:instrText>
        </w:r>
        <w:r>
          <w:rPr>
            <w:noProof/>
            <w:webHidden/>
          </w:rPr>
        </w:r>
        <w:r>
          <w:rPr>
            <w:noProof/>
            <w:webHidden/>
          </w:rPr>
          <w:fldChar w:fldCharType="separate"/>
        </w:r>
        <w:r>
          <w:rPr>
            <w:noProof/>
            <w:webHidden/>
          </w:rPr>
          <w:t>105</w:t>
        </w:r>
        <w:r>
          <w:rPr>
            <w:noProof/>
            <w:webHidden/>
          </w:rPr>
          <w:fldChar w:fldCharType="end"/>
        </w:r>
      </w:hyperlink>
    </w:p>
    <w:p w14:paraId="691F1CB2" w14:textId="3A1535A4" w:rsidR="00FA0C14" w:rsidRDefault="00FA0C14" w:rsidP="00FA0C14">
      <w:pPr>
        <w:pStyle w:val="TOC1"/>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60" w:history="1">
        <w:r w:rsidRPr="008B2B04">
          <w:rPr>
            <w:rStyle w:val="Hyperlink"/>
            <w:rFonts w:cs="Times New Roman"/>
            <w:noProof/>
          </w:rPr>
          <w:t>6.0 Conclusion</w:t>
        </w:r>
        <w:r>
          <w:rPr>
            <w:noProof/>
            <w:webHidden/>
          </w:rPr>
          <w:tab/>
        </w:r>
        <w:r>
          <w:rPr>
            <w:noProof/>
            <w:webHidden/>
          </w:rPr>
          <w:fldChar w:fldCharType="begin"/>
        </w:r>
        <w:r>
          <w:rPr>
            <w:noProof/>
            <w:webHidden/>
          </w:rPr>
          <w:instrText xml:space="preserve"> PAGEREF _Toc199885260 \h </w:instrText>
        </w:r>
        <w:r>
          <w:rPr>
            <w:noProof/>
            <w:webHidden/>
          </w:rPr>
        </w:r>
        <w:r>
          <w:rPr>
            <w:noProof/>
            <w:webHidden/>
          </w:rPr>
          <w:fldChar w:fldCharType="separate"/>
        </w:r>
        <w:r>
          <w:rPr>
            <w:noProof/>
            <w:webHidden/>
          </w:rPr>
          <w:t>107</w:t>
        </w:r>
        <w:r>
          <w:rPr>
            <w:noProof/>
            <w:webHidden/>
          </w:rPr>
          <w:fldChar w:fldCharType="end"/>
        </w:r>
      </w:hyperlink>
    </w:p>
    <w:p w14:paraId="699CC84E" w14:textId="58FEEB4A" w:rsidR="00FA0C14" w:rsidRDefault="00FA0C14" w:rsidP="00FA0C14">
      <w:pPr>
        <w:pStyle w:val="TOC1"/>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61" w:history="1">
        <w:r w:rsidRPr="008B2B04">
          <w:rPr>
            <w:rStyle w:val="Hyperlink"/>
            <w:rFonts w:cs="Times New Roman"/>
            <w:noProof/>
          </w:rPr>
          <w:t>7.0 References</w:t>
        </w:r>
        <w:r>
          <w:rPr>
            <w:noProof/>
            <w:webHidden/>
          </w:rPr>
          <w:tab/>
        </w:r>
        <w:r>
          <w:rPr>
            <w:noProof/>
            <w:webHidden/>
          </w:rPr>
          <w:fldChar w:fldCharType="begin"/>
        </w:r>
        <w:r>
          <w:rPr>
            <w:noProof/>
            <w:webHidden/>
          </w:rPr>
          <w:instrText xml:space="preserve"> PAGEREF _Toc199885261 \h </w:instrText>
        </w:r>
        <w:r>
          <w:rPr>
            <w:noProof/>
            <w:webHidden/>
          </w:rPr>
        </w:r>
        <w:r>
          <w:rPr>
            <w:noProof/>
            <w:webHidden/>
          </w:rPr>
          <w:fldChar w:fldCharType="separate"/>
        </w:r>
        <w:r>
          <w:rPr>
            <w:noProof/>
            <w:webHidden/>
          </w:rPr>
          <w:t>108</w:t>
        </w:r>
        <w:r>
          <w:rPr>
            <w:noProof/>
            <w:webHidden/>
          </w:rPr>
          <w:fldChar w:fldCharType="end"/>
        </w:r>
      </w:hyperlink>
    </w:p>
    <w:p w14:paraId="3EBD4AE7" w14:textId="22DE881D" w:rsidR="00FA0C14" w:rsidRDefault="00FA0C14" w:rsidP="00FA0C14">
      <w:pPr>
        <w:pStyle w:val="TOC1"/>
        <w:tabs>
          <w:tab w:val="right" w:leader="dot" w:pos="9016"/>
        </w:tabs>
        <w:adjustRightInd w:val="0"/>
        <w:snapToGrid w:val="0"/>
        <w:spacing w:after="0"/>
        <w:contextualSpacing/>
        <w:rPr>
          <w:rFonts w:asciiTheme="minorHAnsi" w:hAnsiTheme="minorHAnsi"/>
          <w:noProof/>
          <w:kern w:val="2"/>
          <w:szCs w:val="24"/>
          <w:lang w:val="en-MY"/>
          <w14:ligatures w14:val="standardContextual"/>
        </w:rPr>
      </w:pPr>
      <w:hyperlink w:anchor="_Toc199885262" w:history="1">
        <w:r w:rsidRPr="008B2B04">
          <w:rPr>
            <w:rStyle w:val="Hyperlink"/>
            <w:noProof/>
          </w:rPr>
          <w:t>8.0 Workload Matrix</w:t>
        </w:r>
        <w:r>
          <w:rPr>
            <w:noProof/>
            <w:webHidden/>
          </w:rPr>
          <w:tab/>
        </w:r>
        <w:r>
          <w:rPr>
            <w:noProof/>
            <w:webHidden/>
          </w:rPr>
          <w:fldChar w:fldCharType="begin"/>
        </w:r>
        <w:r>
          <w:rPr>
            <w:noProof/>
            <w:webHidden/>
          </w:rPr>
          <w:instrText xml:space="preserve"> PAGEREF _Toc199885262 \h </w:instrText>
        </w:r>
        <w:r>
          <w:rPr>
            <w:noProof/>
            <w:webHidden/>
          </w:rPr>
        </w:r>
        <w:r>
          <w:rPr>
            <w:noProof/>
            <w:webHidden/>
          </w:rPr>
          <w:fldChar w:fldCharType="separate"/>
        </w:r>
        <w:r>
          <w:rPr>
            <w:noProof/>
            <w:webHidden/>
          </w:rPr>
          <w:t>109</w:t>
        </w:r>
        <w:r>
          <w:rPr>
            <w:noProof/>
            <w:webHidden/>
          </w:rPr>
          <w:fldChar w:fldCharType="end"/>
        </w:r>
      </w:hyperlink>
    </w:p>
    <w:p w14:paraId="395DF4C0" w14:textId="7EEF4F57" w:rsidR="009A3A21" w:rsidRPr="00B02E72" w:rsidRDefault="00042487" w:rsidP="00071AA3">
      <w:pPr>
        <w:adjustRightInd w:val="0"/>
        <w:snapToGrid w:val="0"/>
        <w:spacing w:after="0"/>
        <w:contextualSpacing/>
        <w:rPr>
          <w:rFonts w:cs="Times New Roman"/>
        </w:rPr>
      </w:pPr>
      <w:r>
        <w:fldChar w:fldCharType="end"/>
      </w:r>
    </w:p>
    <w:p w14:paraId="6C48F9B2" w14:textId="77777777" w:rsidR="00A210FB" w:rsidRDefault="00A210FB" w:rsidP="00071AA3">
      <w:pPr>
        <w:adjustRightInd w:val="0"/>
        <w:snapToGrid w:val="0"/>
        <w:spacing w:after="0"/>
        <w:contextualSpacing/>
        <w:jc w:val="left"/>
        <w:rPr>
          <w:rFonts w:eastAsiaTheme="majorEastAsia" w:cs="Times New Roman"/>
          <w:b/>
          <w:kern w:val="2"/>
          <w:sz w:val="32"/>
          <w:szCs w:val="40"/>
          <w:lang w:val="en-MY"/>
          <w14:ligatures w14:val="standardContextual"/>
        </w:rPr>
      </w:pPr>
      <w:bookmarkStart w:id="0" w:name="_Toc199772194"/>
      <w:bookmarkStart w:id="1" w:name="_Toc199772238"/>
      <w:bookmarkStart w:id="2" w:name="_Toc199772394"/>
      <w:r>
        <w:rPr>
          <w:rFonts w:cs="Times New Roman"/>
        </w:rPr>
        <w:br w:type="page"/>
      </w:r>
    </w:p>
    <w:p w14:paraId="01650B71" w14:textId="4A10A77F" w:rsidR="00C56494" w:rsidRPr="001E6CCA" w:rsidRDefault="00C56494" w:rsidP="00FA0C14">
      <w:pPr>
        <w:pStyle w:val="Heading1"/>
        <w:adjustRightInd w:val="0"/>
        <w:snapToGrid w:val="0"/>
        <w:spacing w:before="0" w:after="0" w:line="360" w:lineRule="auto"/>
        <w:contextualSpacing/>
        <w:rPr>
          <w:rFonts w:cs="Times New Roman"/>
        </w:rPr>
      </w:pPr>
      <w:bookmarkStart w:id="3" w:name="_Toc199885207"/>
      <w:r w:rsidRPr="001E6CCA">
        <w:rPr>
          <w:rFonts w:cs="Times New Roman"/>
        </w:rPr>
        <w:lastRenderedPageBreak/>
        <w:t>1.0 Design Solution</w:t>
      </w:r>
      <w:bookmarkEnd w:id="0"/>
      <w:bookmarkEnd w:id="1"/>
      <w:bookmarkEnd w:id="2"/>
      <w:bookmarkEnd w:id="3"/>
    </w:p>
    <w:p w14:paraId="3DD5B59F" w14:textId="324BE25E" w:rsidR="00A210FB" w:rsidRPr="00A210FB" w:rsidRDefault="00C56494" w:rsidP="00FA0C14">
      <w:pPr>
        <w:pStyle w:val="Heading2"/>
        <w:adjustRightInd w:val="0"/>
        <w:snapToGrid w:val="0"/>
        <w:spacing w:before="0" w:after="0" w:line="360" w:lineRule="auto"/>
        <w:contextualSpacing/>
        <w:rPr>
          <w:rFonts w:cs="Times New Roman"/>
        </w:rPr>
      </w:pPr>
      <w:bookmarkStart w:id="4" w:name="_Toc199772195"/>
      <w:bookmarkStart w:id="5" w:name="_Toc199772239"/>
      <w:bookmarkStart w:id="6" w:name="_Toc199772395"/>
      <w:bookmarkStart w:id="7" w:name="_Toc199885208"/>
      <w:r w:rsidRPr="001E6CCA">
        <w:rPr>
          <w:rFonts w:cs="Times New Roman"/>
        </w:rPr>
        <w:t>1.1 Use Case Diagram</w:t>
      </w:r>
      <w:bookmarkEnd w:id="4"/>
      <w:bookmarkEnd w:id="5"/>
      <w:bookmarkEnd w:id="6"/>
      <w:bookmarkEnd w:id="7"/>
    </w:p>
    <w:p w14:paraId="6B35F7FD" w14:textId="7CD83A2A" w:rsidR="00C44F7B" w:rsidRPr="001E6CCA" w:rsidRDefault="00ED7AFB" w:rsidP="00071AA3">
      <w:pPr>
        <w:keepNext/>
        <w:adjustRightInd w:val="0"/>
        <w:snapToGrid w:val="0"/>
        <w:spacing w:after="0"/>
        <w:contextualSpacing/>
        <w:jc w:val="left"/>
        <w:rPr>
          <w:rFonts w:cs="Times New Roman"/>
        </w:rPr>
      </w:pPr>
      <w:r w:rsidRPr="00ED7AFB">
        <w:rPr>
          <w:rFonts w:cs="Times New Roman"/>
          <w:noProof/>
        </w:rPr>
        <w:drawing>
          <wp:inline distT="0" distB="0" distL="0" distR="0" wp14:anchorId="0E3C63D5" wp14:editId="2E34A81A">
            <wp:extent cx="5715054" cy="5747346"/>
            <wp:effectExtent l="0" t="0" r="0" b="6350"/>
            <wp:docPr id="65035366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53667" name="Picture 1" descr="A diagram of a company&#10;&#10;AI-generated content may be incorrect."/>
                    <pic:cNvPicPr/>
                  </pic:nvPicPr>
                  <pic:blipFill>
                    <a:blip r:embed="rId12"/>
                    <a:stretch>
                      <a:fillRect/>
                    </a:stretch>
                  </pic:blipFill>
                  <pic:spPr>
                    <a:xfrm>
                      <a:off x="0" y="0"/>
                      <a:ext cx="5730314" cy="5762693"/>
                    </a:xfrm>
                    <a:prstGeom prst="rect">
                      <a:avLst/>
                    </a:prstGeom>
                  </pic:spPr>
                </pic:pic>
              </a:graphicData>
            </a:graphic>
          </wp:inline>
        </w:drawing>
      </w:r>
    </w:p>
    <w:p w14:paraId="44F225B3" w14:textId="6639ED43" w:rsidR="00CF168B" w:rsidRPr="001E6CCA" w:rsidRDefault="00C44F7B" w:rsidP="00071AA3">
      <w:pPr>
        <w:pStyle w:val="Caption"/>
        <w:adjustRightInd w:val="0"/>
        <w:snapToGrid w:val="0"/>
        <w:spacing w:after="0" w:line="360" w:lineRule="auto"/>
        <w:contextualSpacing/>
        <w:rPr>
          <w:rFonts w:cs="Times New Roman"/>
          <w:b w:val="0"/>
          <w:color w:val="auto"/>
        </w:rPr>
      </w:pPr>
      <w:r w:rsidRPr="001E6CCA">
        <w:rPr>
          <w:rFonts w:cs="Times New Roman"/>
          <w:color w:val="auto"/>
        </w:rPr>
        <w:t xml:space="preserve">Figure </w:t>
      </w:r>
      <w:r w:rsidRPr="001E6CCA">
        <w:rPr>
          <w:rFonts w:cs="Times New Roman"/>
          <w:b w:val="0"/>
          <w:color w:val="auto"/>
        </w:rPr>
        <w:fldChar w:fldCharType="begin"/>
      </w:r>
      <w:r w:rsidRPr="001E6CCA">
        <w:rPr>
          <w:rFonts w:cs="Times New Roman"/>
          <w:color w:val="auto"/>
        </w:rPr>
        <w:instrText xml:space="preserve"> SEQ Figure \* ARABIC </w:instrText>
      </w:r>
      <w:r w:rsidRPr="001E6CCA">
        <w:rPr>
          <w:rFonts w:cs="Times New Roman"/>
          <w:b w:val="0"/>
          <w:color w:val="auto"/>
        </w:rPr>
        <w:fldChar w:fldCharType="separate"/>
      </w:r>
      <w:r w:rsidR="007B3EDA">
        <w:rPr>
          <w:rFonts w:cs="Times New Roman"/>
          <w:noProof/>
          <w:color w:val="auto"/>
        </w:rPr>
        <w:t>1</w:t>
      </w:r>
      <w:r w:rsidRPr="001E6CCA">
        <w:rPr>
          <w:rFonts w:cs="Times New Roman"/>
          <w:b w:val="0"/>
          <w:color w:val="auto"/>
        </w:rPr>
        <w:fldChar w:fldCharType="end"/>
      </w:r>
      <w:r w:rsidRPr="001E6CCA">
        <w:rPr>
          <w:rFonts w:cs="Times New Roman"/>
          <w:color w:val="auto"/>
        </w:rPr>
        <w:t>:</w:t>
      </w:r>
      <w:r w:rsidR="00FA6C6C">
        <w:rPr>
          <w:rFonts w:cs="Times New Roman"/>
          <w:color w:val="auto"/>
        </w:rPr>
        <w:t xml:space="preserve"> </w:t>
      </w:r>
      <w:r w:rsidRPr="001E6CCA">
        <w:rPr>
          <w:rFonts w:cs="Times New Roman"/>
          <w:color w:val="auto"/>
        </w:rPr>
        <w:t>Use Case Diagram of Automated Purchase Order Management System (OWSB)</w:t>
      </w:r>
    </w:p>
    <w:p w14:paraId="1B038B18" w14:textId="0C744E2D" w:rsidR="00D94286" w:rsidRPr="001E6CCA" w:rsidRDefault="007C40C5" w:rsidP="00071AA3">
      <w:pPr>
        <w:adjustRightInd w:val="0"/>
        <w:snapToGrid w:val="0"/>
        <w:spacing w:after="0"/>
        <w:contextualSpacing/>
        <w:rPr>
          <w:rFonts w:cs="Times New Roman"/>
          <w:lang w:val="en-MY"/>
        </w:rPr>
      </w:pPr>
      <w:r w:rsidRPr="001E6CCA">
        <w:rPr>
          <w:rFonts w:cs="Times New Roman"/>
        </w:rPr>
        <w:t>A UML use case diagram is the primary form of system</w:t>
      </w:r>
      <w:r w:rsidR="006C07AA" w:rsidRPr="001E6CCA">
        <w:rPr>
          <w:rFonts w:cs="Times New Roman"/>
        </w:rPr>
        <w:t xml:space="preserve"> or </w:t>
      </w:r>
      <w:r w:rsidRPr="001E6CCA">
        <w:rPr>
          <w:rFonts w:cs="Times New Roman"/>
        </w:rPr>
        <w:t>software requirements for a new software</w:t>
      </w:r>
      <w:r w:rsidR="005144C6" w:rsidRPr="001E6CCA">
        <w:rPr>
          <w:rFonts w:cs="Times New Roman"/>
        </w:rPr>
        <w:t xml:space="preserve"> program underdeveloped</w:t>
      </w:r>
      <w:r w:rsidR="0001270A" w:rsidRPr="001E6CCA">
        <w:rPr>
          <w:rFonts w:cs="Times New Roman"/>
        </w:rPr>
        <w:t>.</w:t>
      </w:r>
      <w:r w:rsidR="00C55F7A" w:rsidRPr="001E6CCA">
        <w:rPr>
          <w:rFonts w:cs="Times New Roman"/>
        </w:rPr>
        <w:t xml:space="preserve"> </w:t>
      </w:r>
      <w:r w:rsidR="00D94286" w:rsidRPr="001E6CCA">
        <w:rPr>
          <w:rFonts w:cs="Times New Roman"/>
        </w:rPr>
        <w:t xml:space="preserve">The </w:t>
      </w:r>
      <w:r w:rsidR="00EE7FA6" w:rsidRPr="001E6CCA">
        <w:rPr>
          <w:rFonts w:cs="Times New Roman"/>
        </w:rPr>
        <w:t>u</w:t>
      </w:r>
      <w:r w:rsidR="00D94286" w:rsidRPr="001E6CCA">
        <w:rPr>
          <w:rFonts w:cs="Times New Roman"/>
        </w:rPr>
        <w:t>se</w:t>
      </w:r>
      <w:r w:rsidR="001104B0" w:rsidRPr="001E6CCA">
        <w:rPr>
          <w:rFonts w:cs="Times New Roman"/>
        </w:rPr>
        <w:t xml:space="preserve"> </w:t>
      </w:r>
      <w:r w:rsidR="00EE7FA6" w:rsidRPr="001E6CCA">
        <w:rPr>
          <w:rFonts w:cs="Times New Roman"/>
        </w:rPr>
        <w:t>c</w:t>
      </w:r>
      <w:r w:rsidR="001104B0" w:rsidRPr="001E6CCA">
        <w:rPr>
          <w:rFonts w:cs="Times New Roman"/>
        </w:rPr>
        <w:t xml:space="preserve">ase </w:t>
      </w:r>
      <w:r w:rsidR="00EE7FA6" w:rsidRPr="001E6CCA">
        <w:rPr>
          <w:rFonts w:cs="Times New Roman"/>
        </w:rPr>
        <w:t>d</w:t>
      </w:r>
      <w:r w:rsidR="001104B0" w:rsidRPr="001E6CCA">
        <w:rPr>
          <w:rFonts w:cs="Times New Roman"/>
        </w:rPr>
        <w:t>iagram used for describing a set of user scenarios by showing</w:t>
      </w:r>
      <w:r w:rsidR="00195D78" w:rsidRPr="001E6CCA">
        <w:rPr>
          <w:rFonts w:cs="Times New Roman"/>
        </w:rPr>
        <w:t xml:space="preserve"> the relationships between actors and use cases in a system for capturing user requirements</w:t>
      </w:r>
      <w:r w:rsidR="00CC624A" w:rsidRPr="001E6CCA">
        <w:rPr>
          <w:rFonts w:cs="Times New Roman"/>
        </w:rPr>
        <w:t>.</w:t>
      </w:r>
      <w:r w:rsidR="00E74F05" w:rsidRPr="001E6CCA">
        <w:rPr>
          <w:rFonts w:cs="Times New Roman"/>
        </w:rPr>
        <w:t xml:space="preserve"> This UML use case diagram</w:t>
      </w:r>
      <w:r w:rsidR="00BB13BC" w:rsidRPr="001E6CCA">
        <w:rPr>
          <w:rFonts w:cs="Times New Roman"/>
        </w:rPr>
        <w:t xml:space="preserve"> above represent</w:t>
      </w:r>
      <w:r w:rsidR="004A5ECA" w:rsidRPr="001E6CCA">
        <w:rPr>
          <w:rFonts w:cs="Times New Roman"/>
        </w:rPr>
        <w:t xml:space="preserve"> all functional requirements of the Purchase Order Management System (OWSB). </w:t>
      </w:r>
      <w:r w:rsidR="000167DD" w:rsidRPr="001E6CCA">
        <w:rPr>
          <w:rFonts w:cs="Times New Roman"/>
        </w:rPr>
        <w:t xml:space="preserve">The actors </w:t>
      </w:r>
      <w:r w:rsidR="00954334" w:rsidRPr="001E6CCA">
        <w:rPr>
          <w:rFonts w:cs="Times New Roman"/>
        </w:rPr>
        <w:t>of this system include</w:t>
      </w:r>
      <w:r w:rsidR="000167DD" w:rsidRPr="001E6CCA">
        <w:rPr>
          <w:rFonts w:cs="Times New Roman"/>
        </w:rPr>
        <w:t xml:space="preserve"> Administrator, Sales Manager, Purchase Manager, Inventory Manager</w:t>
      </w:r>
      <w:r w:rsidR="0037085A" w:rsidRPr="001E6CCA">
        <w:rPr>
          <w:rFonts w:cs="Times New Roman"/>
        </w:rPr>
        <w:t xml:space="preserve"> and </w:t>
      </w:r>
      <w:r w:rsidR="000167DD" w:rsidRPr="001E6CCA">
        <w:rPr>
          <w:rFonts w:cs="Times New Roman"/>
        </w:rPr>
        <w:t>Finance Manager.</w:t>
      </w:r>
      <w:r w:rsidR="0037085A" w:rsidRPr="001E6CCA">
        <w:rPr>
          <w:rFonts w:cs="Times New Roman"/>
        </w:rPr>
        <w:t xml:space="preserve"> Each actors contains their own</w:t>
      </w:r>
      <w:r w:rsidR="00EE7FA6" w:rsidRPr="001E6CCA">
        <w:rPr>
          <w:rFonts w:cs="Times New Roman"/>
        </w:rPr>
        <w:t xml:space="preserve"> use case in this system.</w:t>
      </w:r>
    </w:p>
    <w:p w14:paraId="2F7CE2C5" w14:textId="69AB8FB2" w:rsidR="00417318" w:rsidRPr="001E6CCA" w:rsidRDefault="0037085A" w:rsidP="00071AA3">
      <w:pPr>
        <w:pStyle w:val="Heading3"/>
        <w:adjustRightInd w:val="0"/>
        <w:snapToGrid w:val="0"/>
        <w:spacing w:before="0" w:after="0" w:line="360" w:lineRule="auto"/>
        <w:contextualSpacing/>
        <w:rPr>
          <w:rFonts w:cs="Times New Roman"/>
        </w:rPr>
      </w:pPr>
      <w:bookmarkStart w:id="8" w:name="_Toc199772196"/>
      <w:bookmarkStart w:id="9" w:name="_Toc199772240"/>
      <w:bookmarkStart w:id="10" w:name="_Toc199772396"/>
      <w:bookmarkStart w:id="11" w:name="_Toc199885209"/>
      <w:r w:rsidRPr="001E6CCA">
        <w:rPr>
          <w:rFonts w:cs="Times New Roman"/>
        </w:rPr>
        <w:lastRenderedPageBreak/>
        <w:t xml:space="preserve">1.1.1 </w:t>
      </w:r>
      <w:r w:rsidR="00417318" w:rsidRPr="001E6CCA">
        <w:rPr>
          <w:rFonts w:cs="Times New Roman"/>
        </w:rPr>
        <w:t>Use Case Specification</w:t>
      </w:r>
      <w:bookmarkEnd w:id="8"/>
      <w:bookmarkEnd w:id="9"/>
      <w:bookmarkEnd w:id="10"/>
      <w:bookmarkEnd w:id="11"/>
      <w:r w:rsidR="000167DD" w:rsidRPr="001E6CCA">
        <w:rPr>
          <w:rFonts w:cs="Times New Roman"/>
        </w:rPr>
        <w:t xml:space="preserve"> </w:t>
      </w:r>
    </w:p>
    <w:p w14:paraId="1187399A" w14:textId="3A64C8E7" w:rsidR="005340A4" w:rsidRPr="001E6CCA" w:rsidRDefault="005340A4" w:rsidP="00071AA3">
      <w:pPr>
        <w:pStyle w:val="Heading4"/>
        <w:adjustRightInd w:val="0"/>
        <w:snapToGrid w:val="0"/>
        <w:spacing w:before="0" w:after="0" w:line="360" w:lineRule="auto"/>
        <w:contextualSpacing/>
        <w:rPr>
          <w:rFonts w:cs="Times New Roman"/>
        </w:rPr>
      </w:pPr>
      <w:bookmarkStart w:id="12" w:name="_Toc199885210"/>
      <w:r w:rsidRPr="001E6CCA">
        <w:rPr>
          <w:rFonts w:cs="Times New Roman"/>
        </w:rPr>
        <w:t>1.1.1.1 Manage Users (Administrator)</w:t>
      </w:r>
      <w:bookmarkEnd w:id="12"/>
    </w:p>
    <w:tbl>
      <w:tblPr>
        <w:tblStyle w:val="TableGrid"/>
        <w:tblW w:w="0" w:type="auto"/>
        <w:tblLook w:val="04A0" w:firstRow="1" w:lastRow="0" w:firstColumn="1" w:lastColumn="0" w:noHBand="0" w:noVBand="1"/>
      </w:tblPr>
      <w:tblGrid>
        <w:gridCol w:w="1630"/>
        <w:gridCol w:w="7369"/>
      </w:tblGrid>
      <w:tr w:rsidR="002D003D" w:rsidRPr="001E6CCA" w14:paraId="2392F3E6" w14:textId="77777777" w:rsidTr="00573594">
        <w:tc>
          <w:tcPr>
            <w:tcW w:w="1271" w:type="dxa"/>
          </w:tcPr>
          <w:p w14:paraId="4B5C667D" w14:textId="7679B128"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32D4AA38" w14:textId="786F8813" w:rsidR="002D003D" w:rsidRPr="001E6CCA" w:rsidRDefault="002D003D" w:rsidP="00071AA3">
            <w:pPr>
              <w:adjustRightInd w:val="0"/>
              <w:snapToGrid w:val="0"/>
              <w:contextualSpacing/>
              <w:rPr>
                <w:rFonts w:cs="Times New Roman"/>
                <w:sz w:val="24"/>
                <w:szCs w:val="24"/>
              </w:rPr>
            </w:pPr>
            <w:r w:rsidRPr="001E6CCA">
              <w:rPr>
                <w:rFonts w:cs="Times New Roman"/>
                <w:sz w:val="24"/>
                <w:szCs w:val="24"/>
              </w:rPr>
              <w:t>Manage users</w:t>
            </w:r>
          </w:p>
        </w:tc>
      </w:tr>
      <w:tr w:rsidR="002D003D" w:rsidRPr="001E6CCA" w14:paraId="4392DAEC" w14:textId="77777777" w:rsidTr="00573594">
        <w:tc>
          <w:tcPr>
            <w:tcW w:w="1271" w:type="dxa"/>
          </w:tcPr>
          <w:p w14:paraId="18560B74"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38021956" w14:textId="62679B54" w:rsidR="002D003D" w:rsidRPr="001E6CCA" w:rsidRDefault="002D003D" w:rsidP="00071AA3">
            <w:pPr>
              <w:adjustRightInd w:val="0"/>
              <w:snapToGrid w:val="0"/>
              <w:contextualSpacing/>
              <w:jc w:val="left"/>
              <w:rPr>
                <w:rFonts w:cs="Times New Roman"/>
                <w:sz w:val="24"/>
                <w:szCs w:val="24"/>
              </w:rPr>
            </w:pPr>
            <w:r w:rsidRPr="001E6CCA">
              <w:rPr>
                <w:rFonts w:cs="Times New Roman"/>
                <w:sz w:val="24"/>
                <w:szCs w:val="24"/>
              </w:rPr>
              <w:t>Allows the administrator to view, edit, or delete system users.</w:t>
            </w:r>
          </w:p>
        </w:tc>
      </w:tr>
      <w:tr w:rsidR="002D003D" w:rsidRPr="001E6CCA" w14:paraId="04A7B604" w14:textId="77777777" w:rsidTr="00573594">
        <w:tc>
          <w:tcPr>
            <w:tcW w:w="1271" w:type="dxa"/>
          </w:tcPr>
          <w:p w14:paraId="73E5720A"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4454CF76" w14:textId="77777777" w:rsidR="002D003D" w:rsidRPr="001E6CCA" w:rsidRDefault="002D003D" w:rsidP="00071AA3">
            <w:pPr>
              <w:adjustRightInd w:val="0"/>
              <w:snapToGrid w:val="0"/>
              <w:contextualSpacing/>
              <w:jc w:val="left"/>
              <w:rPr>
                <w:rFonts w:cs="Times New Roman"/>
                <w:sz w:val="24"/>
                <w:szCs w:val="24"/>
              </w:rPr>
            </w:pPr>
            <w:r w:rsidRPr="001E6CCA">
              <w:rPr>
                <w:rFonts w:cs="Times New Roman"/>
                <w:sz w:val="24"/>
                <w:szCs w:val="24"/>
              </w:rPr>
              <w:t>Administrator</w:t>
            </w:r>
          </w:p>
        </w:tc>
      </w:tr>
      <w:tr w:rsidR="002D003D" w:rsidRPr="001E6CCA" w14:paraId="2FA07EBA" w14:textId="77777777" w:rsidTr="00573594">
        <w:tc>
          <w:tcPr>
            <w:tcW w:w="1271" w:type="dxa"/>
          </w:tcPr>
          <w:p w14:paraId="30FE6A41"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2B3F1F4C" w14:textId="62D32DD4" w:rsidR="002D003D" w:rsidRPr="001E6CCA" w:rsidRDefault="002D003D" w:rsidP="00071AA3">
            <w:pPr>
              <w:adjustRightInd w:val="0"/>
              <w:snapToGrid w:val="0"/>
              <w:contextualSpacing/>
              <w:jc w:val="left"/>
              <w:rPr>
                <w:rFonts w:cs="Times New Roman"/>
                <w:sz w:val="24"/>
                <w:szCs w:val="24"/>
              </w:rPr>
            </w:pPr>
            <w:r w:rsidRPr="001E6CCA">
              <w:rPr>
                <w:rFonts w:cs="Times New Roman"/>
                <w:sz w:val="24"/>
                <w:szCs w:val="24"/>
              </w:rPr>
              <w:t>Administrator must be logged in to system with valid admin credentials.</w:t>
            </w:r>
          </w:p>
        </w:tc>
      </w:tr>
      <w:tr w:rsidR="002D003D" w:rsidRPr="001E6CCA" w14:paraId="1F97612F" w14:textId="77777777" w:rsidTr="00573594">
        <w:tc>
          <w:tcPr>
            <w:tcW w:w="1271" w:type="dxa"/>
          </w:tcPr>
          <w:p w14:paraId="3B2A706D"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2A9E830E" w14:textId="7B439B07" w:rsidR="002D003D" w:rsidRPr="001E6CCA" w:rsidRDefault="002D003D" w:rsidP="00071AA3">
            <w:pPr>
              <w:pStyle w:val="ListParagraph"/>
              <w:numPr>
                <w:ilvl w:val="0"/>
                <w:numId w:val="1"/>
              </w:numPr>
              <w:adjustRightInd w:val="0"/>
              <w:snapToGrid w:val="0"/>
              <w:spacing w:line="360" w:lineRule="auto"/>
              <w:rPr>
                <w:rFonts w:ascii="Times New Roman" w:hAnsi="Times New Roman" w:cs="Times New Roman"/>
              </w:rPr>
            </w:pPr>
            <w:r w:rsidRPr="001E6CCA">
              <w:rPr>
                <w:rFonts w:ascii="Times New Roman" w:hAnsi="Times New Roman" w:cs="Times New Roman"/>
              </w:rPr>
              <w:t>Admin selects "Manage Users” in the main page.</w:t>
            </w:r>
          </w:p>
          <w:p w14:paraId="177A6A1C" w14:textId="77777777" w:rsidR="002D003D" w:rsidRPr="001E6CCA" w:rsidRDefault="002D003D" w:rsidP="00071AA3">
            <w:pPr>
              <w:pStyle w:val="ListParagraph"/>
              <w:numPr>
                <w:ilvl w:val="0"/>
                <w:numId w:val="1"/>
              </w:numPr>
              <w:adjustRightInd w:val="0"/>
              <w:snapToGrid w:val="0"/>
              <w:spacing w:line="360" w:lineRule="auto"/>
              <w:rPr>
                <w:rFonts w:ascii="Times New Roman" w:hAnsi="Times New Roman" w:cs="Times New Roman"/>
              </w:rPr>
            </w:pPr>
            <w:r w:rsidRPr="001E6CCA">
              <w:rPr>
                <w:rFonts w:ascii="Times New Roman" w:hAnsi="Times New Roman" w:cs="Times New Roman"/>
              </w:rPr>
              <w:t xml:space="preserve">Admin needs to search the user with ID or name. </w:t>
            </w:r>
          </w:p>
          <w:p w14:paraId="7C075040" w14:textId="50CE5AB3" w:rsidR="002D003D" w:rsidRPr="001E6CCA" w:rsidRDefault="002D003D" w:rsidP="00071AA3">
            <w:pPr>
              <w:pStyle w:val="ListParagraph"/>
              <w:adjustRightInd w:val="0"/>
              <w:snapToGrid w:val="0"/>
              <w:spacing w:line="360" w:lineRule="auto"/>
              <w:rPr>
                <w:rFonts w:ascii="Times New Roman" w:hAnsi="Times New Roman" w:cs="Times New Roman"/>
              </w:rPr>
            </w:pPr>
            <w:r w:rsidRPr="001E6CCA">
              <w:rPr>
                <w:rFonts w:ascii="Times New Roman" w:hAnsi="Times New Roman" w:cs="Times New Roman"/>
              </w:rPr>
              <w:t>(ref. Alternative Flows)</w:t>
            </w:r>
          </w:p>
          <w:p w14:paraId="087B6365" w14:textId="59FEF9B1" w:rsidR="002D003D" w:rsidRPr="001E6CCA" w:rsidRDefault="002D003D" w:rsidP="00071AA3">
            <w:pPr>
              <w:pStyle w:val="ListParagraph"/>
              <w:numPr>
                <w:ilvl w:val="0"/>
                <w:numId w:val="1"/>
              </w:numPr>
              <w:adjustRightInd w:val="0"/>
              <w:snapToGrid w:val="0"/>
              <w:spacing w:line="360" w:lineRule="auto"/>
              <w:rPr>
                <w:rFonts w:ascii="Times New Roman" w:hAnsi="Times New Roman" w:cs="Times New Roman"/>
              </w:rPr>
            </w:pPr>
            <w:r w:rsidRPr="001E6CCA">
              <w:rPr>
                <w:rFonts w:ascii="Times New Roman" w:hAnsi="Times New Roman" w:cs="Times New Roman"/>
              </w:rPr>
              <w:t>The system will display the user details and make sure the user exists in the system. (ref. Alternative Flows)</w:t>
            </w:r>
          </w:p>
          <w:p w14:paraId="0F518F45" w14:textId="77777777" w:rsidR="002D003D" w:rsidRPr="001E6CCA" w:rsidRDefault="002D003D" w:rsidP="00071AA3">
            <w:pPr>
              <w:pStyle w:val="ListParagraph"/>
              <w:numPr>
                <w:ilvl w:val="0"/>
                <w:numId w:val="1"/>
              </w:numPr>
              <w:adjustRightInd w:val="0"/>
              <w:snapToGrid w:val="0"/>
              <w:spacing w:line="360" w:lineRule="auto"/>
              <w:rPr>
                <w:rFonts w:ascii="Times New Roman" w:hAnsi="Times New Roman" w:cs="Times New Roman"/>
              </w:rPr>
            </w:pPr>
            <w:r w:rsidRPr="001E6CCA">
              <w:rPr>
                <w:rFonts w:ascii="Times New Roman" w:hAnsi="Times New Roman" w:cs="Times New Roman"/>
              </w:rPr>
              <w:t xml:space="preserve">Admin may choose to edit or delete option after the user exists. </w:t>
            </w:r>
          </w:p>
          <w:p w14:paraId="7B5DACAA" w14:textId="01009B46" w:rsidR="002D003D" w:rsidRPr="001E6CCA" w:rsidRDefault="002D003D" w:rsidP="00071AA3">
            <w:pPr>
              <w:pStyle w:val="ListParagraph"/>
              <w:adjustRightInd w:val="0"/>
              <w:snapToGrid w:val="0"/>
              <w:spacing w:line="360" w:lineRule="auto"/>
              <w:rPr>
                <w:rFonts w:ascii="Times New Roman" w:hAnsi="Times New Roman" w:cs="Times New Roman"/>
              </w:rPr>
            </w:pPr>
            <w:r w:rsidRPr="001E6CCA">
              <w:rPr>
                <w:rFonts w:ascii="Times New Roman" w:hAnsi="Times New Roman" w:cs="Times New Roman"/>
              </w:rPr>
              <w:t>(ref. Alternative Flows)</w:t>
            </w:r>
          </w:p>
          <w:p w14:paraId="6627CAAE" w14:textId="46BED403" w:rsidR="002D003D" w:rsidRPr="001E6CCA" w:rsidRDefault="002D003D" w:rsidP="00071AA3">
            <w:pPr>
              <w:pStyle w:val="ListParagraph"/>
              <w:numPr>
                <w:ilvl w:val="0"/>
                <w:numId w:val="1"/>
              </w:numPr>
              <w:adjustRightInd w:val="0"/>
              <w:snapToGrid w:val="0"/>
              <w:spacing w:line="360" w:lineRule="auto"/>
              <w:rPr>
                <w:rFonts w:ascii="Times New Roman" w:hAnsi="Times New Roman" w:cs="Times New Roman"/>
              </w:rPr>
            </w:pPr>
            <w:r w:rsidRPr="001E6CCA">
              <w:rPr>
                <w:rFonts w:ascii="Times New Roman" w:hAnsi="Times New Roman" w:cs="Times New Roman"/>
              </w:rPr>
              <w:t>The system validates the changes provided and displays a message for successfully edited or deleted the user.</w:t>
            </w:r>
          </w:p>
        </w:tc>
      </w:tr>
      <w:tr w:rsidR="002D003D" w:rsidRPr="001E6CCA" w14:paraId="0BBEBFED" w14:textId="77777777" w:rsidTr="00573594">
        <w:tc>
          <w:tcPr>
            <w:tcW w:w="1271" w:type="dxa"/>
          </w:tcPr>
          <w:p w14:paraId="0D78181A"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22FC82CC" w14:textId="2B35881C" w:rsidR="002D003D" w:rsidRPr="001E6CCA" w:rsidRDefault="002D003D" w:rsidP="00071AA3">
            <w:pPr>
              <w:adjustRightInd w:val="0"/>
              <w:snapToGrid w:val="0"/>
              <w:contextualSpacing/>
              <w:rPr>
                <w:rFonts w:cs="Times New Roman"/>
              </w:rPr>
            </w:pPr>
            <w:r w:rsidRPr="001E6CCA">
              <w:rPr>
                <w:rFonts w:cs="Times New Roman"/>
              </w:rPr>
              <w:t>b) (i) If user file cannot be loaded, system shows error.</w:t>
            </w:r>
          </w:p>
          <w:p w14:paraId="4CBB191E" w14:textId="7816F705" w:rsidR="002D003D" w:rsidRPr="001E6CCA" w:rsidRDefault="002D003D" w:rsidP="00071AA3">
            <w:pPr>
              <w:adjustRightInd w:val="0"/>
              <w:snapToGrid w:val="0"/>
              <w:contextualSpacing/>
              <w:rPr>
                <w:rFonts w:cs="Times New Roman"/>
              </w:rPr>
            </w:pPr>
            <w:r w:rsidRPr="001E6CCA">
              <w:rPr>
                <w:rFonts w:cs="Times New Roman"/>
              </w:rPr>
              <w:t>c) (i) If invalid data is entered, system prompts for correction. Admin needs to check any typing error in the User ID or name.</w:t>
            </w:r>
          </w:p>
          <w:p w14:paraId="5341509F" w14:textId="7A1ED649" w:rsidR="002D003D" w:rsidRPr="001E6CCA" w:rsidRDefault="002D003D" w:rsidP="00071AA3">
            <w:pPr>
              <w:adjustRightInd w:val="0"/>
              <w:snapToGrid w:val="0"/>
              <w:contextualSpacing/>
              <w:rPr>
                <w:rFonts w:cs="Times New Roman"/>
              </w:rPr>
            </w:pPr>
            <w:r w:rsidRPr="001E6CCA">
              <w:rPr>
                <w:rFonts w:cs="Times New Roman"/>
              </w:rPr>
              <w:t>d) (i) If the user does not exist, the option of edit and delete button will be locked.</w:t>
            </w:r>
          </w:p>
        </w:tc>
      </w:tr>
    </w:tbl>
    <w:p w14:paraId="6CBBC2C3" w14:textId="77777777" w:rsidR="009A3A21" w:rsidRPr="001E6CCA" w:rsidRDefault="009A3A21" w:rsidP="00071AA3">
      <w:pPr>
        <w:adjustRightInd w:val="0"/>
        <w:snapToGrid w:val="0"/>
        <w:spacing w:after="0"/>
        <w:contextualSpacing/>
        <w:rPr>
          <w:rFonts w:cs="Times New Roman"/>
        </w:rPr>
      </w:pPr>
    </w:p>
    <w:p w14:paraId="7A557BCB" w14:textId="77777777" w:rsidR="005279DF" w:rsidRDefault="005279DF" w:rsidP="00071AA3">
      <w:pPr>
        <w:adjustRightInd w:val="0"/>
        <w:snapToGrid w:val="0"/>
        <w:spacing w:after="0"/>
        <w:contextualSpacing/>
        <w:jc w:val="left"/>
        <w:rPr>
          <w:rFonts w:eastAsiaTheme="majorEastAsia" w:cstheme="majorBidi"/>
          <w:b/>
          <w:kern w:val="2"/>
          <w:sz w:val="28"/>
          <w:szCs w:val="24"/>
          <w:lang w:val="en-MY"/>
          <w14:ligatures w14:val="standardContextual"/>
        </w:rPr>
      </w:pPr>
      <w:r>
        <w:br w:type="page"/>
      </w:r>
    </w:p>
    <w:p w14:paraId="4317DDD9" w14:textId="7ACD37B5" w:rsidR="0028064C" w:rsidRPr="00D545F1" w:rsidRDefault="0028064C" w:rsidP="00071AA3">
      <w:pPr>
        <w:pStyle w:val="Heading4"/>
        <w:adjustRightInd w:val="0"/>
        <w:snapToGrid w:val="0"/>
        <w:spacing w:before="0" w:after="0" w:line="360" w:lineRule="auto"/>
        <w:contextualSpacing/>
        <w:rPr>
          <w:lang w:val="en-GB"/>
        </w:rPr>
      </w:pPr>
      <w:bookmarkStart w:id="13" w:name="_Toc199885211"/>
      <w:r w:rsidRPr="00D545F1">
        <w:lastRenderedPageBreak/>
        <w:t xml:space="preserve">1.1.1.2 Create users and </w:t>
      </w:r>
      <w:r w:rsidR="005204AA" w:rsidRPr="00D545F1">
        <w:t>registers details</w:t>
      </w:r>
      <w:r w:rsidR="009F790F">
        <w:t xml:space="preserve"> </w:t>
      </w:r>
      <w:r w:rsidR="009F790F" w:rsidRPr="001E6CCA">
        <w:rPr>
          <w:rFonts w:cs="Times New Roman"/>
        </w:rPr>
        <w:t>(Administrator)</w:t>
      </w:r>
      <w:bookmarkEnd w:id="13"/>
    </w:p>
    <w:tbl>
      <w:tblPr>
        <w:tblStyle w:val="TableGrid"/>
        <w:tblW w:w="0" w:type="auto"/>
        <w:tblLook w:val="04A0" w:firstRow="1" w:lastRow="0" w:firstColumn="1" w:lastColumn="0" w:noHBand="0" w:noVBand="1"/>
      </w:tblPr>
      <w:tblGrid>
        <w:gridCol w:w="1630"/>
        <w:gridCol w:w="7369"/>
      </w:tblGrid>
      <w:tr w:rsidR="002D003D" w:rsidRPr="001E6CCA" w14:paraId="263038AF" w14:textId="77777777" w:rsidTr="00573594">
        <w:tc>
          <w:tcPr>
            <w:tcW w:w="1271" w:type="dxa"/>
          </w:tcPr>
          <w:p w14:paraId="4CCB89F6"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37788918" w14:textId="2D4E73E9" w:rsidR="002D003D" w:rsidRPr="001E6CCA" w:rsidRDefault="009F790F" w:rsidP="00071AA3">
            <w:pPr>
              <w:adjustRightInd w:val="0"/>
              <w:snapToGrid w:val="0"/>
              <w:contextualSpacing/>
              <w:rPr>
                <w:rFonts w:cs="Times New Roman"/>
                <w:sz w:val="24"/>
                <w:szCs w:val="24"/>
              </w:rPr>
            </w:pPr>
            <w:r w:rsidRPr="00D545F1">
              <w:rPr>
                <w:sz w:val="24"/>
                <w:szCs w:val="24"/>
              </w:rPr>
              <w:t>Create users and registers details</w:t>
            </w:r>
          </w:p>
        </w:tc>
      </w:tr>
      <w:tr w:rsidR="002D003D" w:rsidRPr="001E6CCA" w14:paraId="70DBBC6F" w14:textId="77777777" w:rsidTr="00573594">
        <w:tc>
          <w:tcPr>
            <w:tcW w:w="1271" w:type="dxa"/>
          </w:tcPr>
          <w:p w14:paraId="22FB58AF"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1F85F383" w14:textId="21701D48" w:rsidR="002D003D" w:rsidRPr="001E6CCA" w:rsidRDefault="009F790F" w:rsidP="00071AA3">
            <w:pPr>
              <w:adjustRightInd w:val="0"/>
              <w:snapToGrid w:val="0"/>
              <w:contextualSpacing/>
              <w:jc w:val="left"/>
              <w:rPr>
                <w:rFonts w:cs="Times New Roman"/>
                <w:sz w:val="24"/>
                <w:szCs w:val="24"/>
              </w:rPr>
            </w:pPr>
            <w:r w:rsidRPr="001E6CCA">
              <w:rPr>
                <w:rFonts w:cs="Times New Roman"/>
                <w:sz w:val="24"/>
                <w:szCs w:val="24"/>
              </w:rPr>
              <w:t>A</w:t>
            </w:r>
            <w:r w:rsidRPr="001E6CCA">
              <w:rPr>
                <w:rFonts w:cs="Times New Roman"/>
                <w:szCs w:val="24"/>
              </w:rPr>
              <w:t>dmins</w:t>
            </w:r>
            <w:r w:rsidRPr="001E6CCA">
              <w:rPr>
                <w:rFonts w:cs="Times New Roman"/>
                <w:sz w:val="24"/>
                <w:szCs w:val="24"/>
              </w:rPr>
              <w:t xml:space="preserve"> create a new user and </w:t>
            </w:r>
            <w:r w:rsidR="00AC6A0A" w:rsidRPr="001E6CCA">
              <w:rPr>
                <w:rFonts w:cs="Times New Roman"/>
                <w:sz w:val="24"/>
                <w:szCs w:val="24"/>
              </w:rPr>
              <w:t>assign</w:t>
            </w:r>
            <w:r w:rsidRPr="001E6CCA">
              <w:rPr>
                <w:rFonts w:cs="Times New Roman"/>
                <w:sz w:val="24"/>
                <w:szCs w:val="24"/>
              </w:rPr>
              <w:t xml:space="preserve"> the roles.</w:t>
            </w:r>
          </w:p>
        </w:tc>
      </w:tr>
      <w:tr w:rsidR="002D003D" w:rsidRPr="001E6CCA" w14:paraId="1B34A745" w14:textId="77777777" w:rsidTr="00573594">
        <w:tc>
          <w:tcPr>
            <w:tcW w:w="1271" w:type="dxa"/>
          </w:tcPr>
          <w:p w14:paraId="38D8D1FB"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70FC5423" w14:textId="77777777" w:rsidR="002D003D" w:rsidRPr="001E6CCA" w:rsidRDefault="002D003D" w:rsidP="00071AA3">
            <w:pPr>
              <w:adjustRightInd w:val="0"/>
              <w:snapToGrid w:val="0"/>
              <w:contextualSpacing/>
              <w:jc w:val="left"/>
              <w:rPr>
                <w:rFonts w:cs="Times New Roman"/>
                <w:sz w:val="24"/>
                <w:szCs w:val="24"/>
              </w:rPr>
            </w:pPr>
            <w:r w:rsidRPr="001E6CCA">
              <w:rPr>
                <w:rFonts w:cs="Times New Roman"/>
                <w:sz w:val="24"/>
                <w:szCs w:val="24"/>
              </w:rPr>
              <w:t>Administrator</w:t>
            </w:r>
          </w:p>
        </w:tc>
      </w:tr>
      <w:tr w:rsidR="002D003D" w:rsidRPr="001E6CCA" w14:paraId="5DBADB26" w14:textId="77777777" w:rsidTr="00573594">
        <w:tc>
          <w:tcPr>
            <w:tcW w:w="1271" w:type="dxa"/>
          </w:tcPr>
          <w:p w14:paraId="4E01D2EA"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37053479" w14:textId="77777777" w:rsidR="002D003D" w:rsidRPr="001E6CCA" w:rsidRDefault="002D003D" w:rsidP="00071AA3">
            <w:pPr>
              <w:adjustRightInd w:val="0"/>
              <w:snapToGrid w:val="0"/>
              <w:contextualSpacing/>
              <w:jc w:val="left"/>
              <w:rPr>
                <w:rFonts w:cs="Times New Roman"/>
                <w:sz w:val="24"/>
                <w:szCs w:val="24"/>
              </w:rPr>
            </w:pPr>
            <w:r w:rsidRPr="001E6CCA">
              <w:rPr>
                <w:rFonts w:cs="Times New Roman"/>
                <w:sz w:val="24"/>
                <w:szCs w:val="24"/>
              </w:rPr>
              <w:t>Administrator must be logged in to system with valid admin credentials.</w:t>
            </w:r>
          </w:p>
        </w:tc>
      </w:tr>
      <w:tr w:rsidR="002D003D" w:rsidRPr="001E6CCA" w14:paraId="1AC735D0" w14:textId="77777777" w:rsidTr="00573594">
        <w:tc>
          <w:tcPr>
            <w:tcW w:w="1271" w:type="dxa"/>
          </w:tcPr>
          <w:p w14:paraId="64762ECC"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638501C2" w14:textId="77777777" w:rsidR="002D003D" w:rsidRPr="001E6CCA" w:rsidRDefault="00AC6A0A" w:rsidP="00071AA3">
            <w:pPr>
              <w:pStyle w:val="ListParagraph"/>
              <w:numPr>
                <w:ilvl w:val="0"/>
                <w:numId w:val="2"/>
              </w:numPr>
              <w:adjustRightInd w:val="0"/>
              <w:snapToGrid w:val="0"/>
              <w:spacing w:line="360" w:lineRule="auto"/>
              <w:rPr>
                <w:rFonts w:ascii="Times New Roman" w:hAnsi="Times New Roman" w:cs="Times New Roman"/>
              </w:rPr>
            </w:pPr>
            <w:r w:rsidRPr="001E6CCA">
              <w:rPr>
                <w:rFonts w:ascii="Times New Roman" w:hAnsi="Times New Roman" w:cs="Times New Roman"/>
              </w:rPr>
              <w:t>Admin selects “Manage Users” in the main page.</w:t>
            </w:r>
          </w:p>
          <w:p w14:paraId="5094045D" w14:textId="77777777" w:rsidR="00AC6A0A" w:rsidRPr="001E6CCA" w:rsidRDefault="00AC6A0A" w:rsidP="00071AA3">
            <w:pPr>
              <w:pStyle w:val="ListParagraph"/>
              <w:numPr>
                <w:ilvl w:val="0"/>
                <w:numId w:val="2"/>
              </w:numPr>
              <w:adjustRightInd w:val="0"/>
              <w:snapToGrid w:val="0"/>
              <w:spacing w:line="360" w:lineRule="auto"/>
              <w:rPr>
                <w:rFonts w:ascii="Times New Roman" w:hAnsi="Times New Roman" w:cs="Times New Roman"/>
              </w:rPr>
            </w:pPr>
            <w:r w:rsidRPr="001E6CCA">
              <w:rPr>
                <w:rFonts w:ascii="Times New Roman" w:hAnsi="Times New Roman" w:cs="Times New Roman"/>
              </w:rPr>
              <w:t>Admin click the “Add User &gt;” button</w:t>
            </w:r>
            <w:r w:rsidR="00D8048A" w:rsidRPr="001E6CCA">
              <w:rPr>
                <w:rFonts w:ascii="Times New Roman" w:hAnsi="Times New Roman" w:cs="Times New Roman"/>
              </w:rPr>
              <w:t>.</w:t>
            </w:r>
          </w:p>
          <w:p w14:paraId="0C675BE0" w14:textId="11DBDE36" w:rsidR="00D8048A" w:rsidRPr="001E6CCA" w:rsidRDefault="00D8048A" w:rsidP="00071AA3">
            <w:pPr>
              <w:pStyle w:val="ListParagraph"/>
              <w:numPr>
                <w:ilvl w:val="0"/>
                <w:numId w:val="2"/>
              </w:numPr>
              <w:adjustRightInd w:val="0"/>
              <w:snapToGrid w:val="0"/>
              <w:spacing w:line="360" w:lineRule="auto"/>
              <w:rPr>
                <w:rFonts w:ascii="Times New Roman" w:hAnsi="Times New Roman" w:cs="Times New Roman"/>
              </w:rPr>
            </w:pPr>
            <w:r w:rsidRPr="001E6CCA">
              <w:rPr>
                <w:rFonts w:ascii="Times New Roman" w:hAnsi="Times New Roman" w:cs="Times New Roman"/>
              </w:rPr>
              <w:t>The admin needs to fill up all the details of the new user and select the roles</w:t>
            </w:r>
            <w:r w:rsidR="0015598D" w:rsidRPr="001E6CCA">
              <w:rPr>
                <w:rFonts w:ascii="Times New Roman" w:hAnsi="Times New Roman" w:cs="Times New Roman"/>
              </w:rPr>
              <w:t>.</w:t>
            </w:r>
            <w:r w:rsidR="004F02E0" w:rsidRPr="001E6CCA">
              <w:rPr>
                <w:rFonts w:ascii="Times New Roman" w:hAnsi="Times New Roman" w:cs="Times New Roman"/>
              </w:rPr>
              <w:t xml:space="preserve"> (ref. Alternative flow)</w:t>
            </w:r>
          </w:p>
          <w:p w14:paraId="56EA7511" w14:textId="77777777" w:rsidR="0015598D" w:rsidRPr="001E6CCA" w:rsidRDefault="0015598D" w:rsidP="00071AA3">
            <w:pPr>
              <w:pStyle w:val="ListParagraph"/>
              <w:numPr>
                <w:ilvl w:val="0"/>
                <w:numId w:val="2"/>
              </w:numPr>
              <w:adjustRightInd w:val="0"/>
              <w:snapToGrid w:val="0"/>
              <w:spacing w:line="360" w:lineRule="auto"/>
              <w:rPr>
                <w:rFonts w:ascii="Times New Roman" w:hAnsi="Times New Roman" w:cs="Times New Roman"/>
              </w:rPr>
            </w:pPr>
            <w:r w:rsidRPr="001E6CCA">
              <w:rPr>
                <w:rFonts w:ascii="Times New Roman" w:hAnsi="Times New Roman" w:cs="Times New Roman"/>
              </w:rPr>
              <w:t>Admin will click the “Add &gt;” button after done filled up the details.</w:t>
            </w:r>
          </w:p>
          <w:p w14:paraId="28D1FC42" w14:textId="66036DD9" w:rsidR="0015598D" w:rsidRPr="001E6CCA" w:rsidRDefault="0015598D" w:rsidP="00071AA3">
            <w:pPr>
              <w:pStyle w:val="ListParagraph"/>
              <w:numPr>
                <w:ilvl w:val="0"/>
                <w:numId w:val="2"/>
              </w:numPr>
              <w:adjustRightInd w:val="0"/>
              <w:snapToGrid w:val="0"/>
              <w:spacing w:line="360" w:lineRule="auto"/>
              <w:rPr>
                <w:rFonts w:ascii="Times New Roman" w:hAnsi="Times New Roman" w:cs="Times New Roman"/>
              </w:rPr>
            </w:pPr>
            <w:r w:rsidRPr="001E6CCA">
              <w:rPr>
                <w:rFonts w:ascii="Times New Roman" w:hAnsi="Times New Roman" w:cs="Times New Roman"/>
              </w:rPr>
              <w:t xml:space="preserve">The system validates and </w:t>
            </w:r>
            <w:r w:rsidR="004F02E0" w:rsidRPr="001E6CCA">
              <w:rPr>
                <w:rFonts w:ascii="Times New Roman" w:hAnsi="Times New Roman" w:cs="Times New Roman"/>
              </w:rPr>
              <w:t>displays a message for successfully added the user.</w:t>
            </w:r>
          </w:p>
        </w:tc>
      </w:tr>
      <w:tr w:rsidR="002D003D" w:rsidRPr="001E6CCA" w14:paraId="3C76FF79" w14:textId="77777777" w:rsidTr="00573594">
        <w:tc>
          <w:tcPr>
            <w:tcW w:w="1271" w:type="dxa"/>
          </w:tcPr>
          <w:p w14:paraId="67682B20" w14:textId="77777777" w:rsidR="002D003D" w:rsidRPr="001E6CCA" w:rsidRDefault="002D003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7C9A09CD" w14:textId="398614A7" w:rsidR="002D003D" w:rsidRPr="001E6CCA" w:rsidRDefault="002D003D" w:rsidP="00071AA3">
            <w:pPr>
              <w:adjustRightInd w:val="0"/>
              <w:snapToGrid w:val="0"/>
              <w:contextualSpacing/>
              <w:rPr>
                <w:rFonts w:cs="Times New Roman"/>
              </w:rPr>
            </w:pPr>
            <w:r w:rsidRPr="001E6CCA">
              <w:rPr>
                <w:rFonts w:cs="Times New Roman"/>
              </w:rPr>
              <w:t xml:space="preserve">c) (i) If </w:t>
            </w:r>
            <w:r w:rsidR="00F66E4F" w:rsidRPr="001E6CCA">
              <w:rPr>
                <w:rFonts w:cs="Times New Roman"/>
              </w:rPr>
              <w:t xml:space="preserve">data fields </w:t>
            </w:r>
            <w:r w:rsidR="00BC479C" w:rsidRPr="001E6CCA">
              <w:rPr>
                <w:rFonts w:cs="Times New Roman"/>
              </w:rPr>
              <w:t>are</w:t>
            </w:r>
            <w:r w:rsidR="00F66E4F" w:rsidRPr="001E6CCA">
              <w:rPr>
                <w:rFonts w:cs="Times New Roman"/>
              </w:rPr>
              <w:t xml:space="preserve"> incomplete or role not selected, system will </w:t>
            </w:r>
            <w:r w:rsidR="00685183" w:rsidRPr="001E6CCA">
              <w:rPr>
                <w:rFonts w:cs="Times New Roman"/>
              </w:rPr>
              <w:t>prompt</w:t>
            </w:r>
            <w:r w:rsidR="00F66E4F" w:rsidRPr="001E6CCA">
              <w:rPr>
                <w:rFonts w:cs="Times New Roman"/>
              </w:rPr>
              <w:t xml:space="preserve"> a message and prevent submission.</w:t>
            </w:r>
          </w:p>
        </w:tc>
      </w:tr>
    </w:tbl>
    <w:p w14:paraId="0BDADAFC" w14:textId="3C7B23CA" w:rsidR="00D158CC" w:rsidRDefault="00D158CC" w:rsidP="00071AA3">
      <w:pPr>
        <w:adjustRightInd w:val="0"/>
        <w:snapToGrid w:val="0"/>
        <w:spacing w:after="0"/>
        <w:contextualSpacing/>
        <w:jc w:val="left"/>
        <w:rPr>
          <w:rFonts w:eastAsiaTheme="majorEastAsia" w:cstheme="majorBidi"/>
          <w:b/>
          <w:kern w:val="2"/>
          <w:sz w:val="28"/>
          <w:szCs w:val="24"/>
          <w:lang w:val="en-MY"/>
          <w14:ligatures w14:val="standardContextual"/>
        </w:rPr>
      </w:pPr>
    </w:p>
    <w:p w14:paraId="744F2166" w14:textId="7C1B86D0" w:rsidR="009A3A21" w:rsidRPr="001E6CCA" w:rsidRDefault="00F66E4F" w:rsidP="00071AA3">
      <w:pPr>
        <w:pStyle w:val="Heading4"/>
        <w:adjustRightInd w:val="0"/>
        <w:snapToGrid w:val="0"/>
        <w:spacing w:before="0" w:after="0" w:line="360" w:lineRule="auto"/>
        <w:contextualSpacing/>
        <w:rPr>
          <w:rFonts w:cs="Times New Roman"/>
        </w:rPr>
      </w:pPr>
      <w:bookmarkStart w:id="14" w:name="_Toc199885212"/>
      <w:r w:rsidRPr="001E6CCA">
        <w:rPr>
          <w:rFonts w:cs="Times New Roman"/>
        </w:rPr>
        <w:t>1.1.1.3 Choose Roles</w:t>
      </w:r>
      <w:r w:rsidR="008876CF" w:rsidRPr="001E6CCA">
        <w:rPr>
          <w:rFonts w:cs="Times New Roman"/>
        </w:rPr>
        <w:t xml:space="preserve"> (Administrator)</w:t>
      </w:r>
      <w:bookmarkEnd w:id="14"/>
    </w:p>
    <w:tbl>
      <w:tblPr>
        <w:tblStyle w:val="TableGrid"/>
        <w:tblW w:w="0" w:type="auto"/>
        <w:tblLook w:val="04A0" w:firstRow="1" w:lastRow="0" w:firstColumn="1" w:lastColumn="0" w:noHBand="0" w:noVBand="1"/>
      </w:tblPr>
      <w:tblGrid>
        <w:gridCol w:w="1630"/>
        <w:gridCol w:w="7369"/>
      </w:tblGrid>
      <w:tr w:rsidR="00D158CC" w:rsidRPr="001E6CCA" w14:paraId="71559D6A" w14:textId="77777777" w:rsidTr="00573594">
        <w:tc>
          <w:tcPr>
            <w:tcW w:w="1271" w:type="dxa"/>
          </w:tcPr>
          <w:p w14:paraId="0B7B7CC5" w14:textId="77777777" w:rsidR="00D158CC" w:rsidRPr="001E6CCA" w:rsidRDefault="00D158CC"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1B6E4B90" w14:textId="08CC74E4" w:rsidR="00D158CC" w:rsidRPr="001E6CCA" w:rsidRDefault="00D158CC" w:rsidP="00071AA3">
            <w:pPr>
              <w:adjustRightInd w:val="0"/>
              <w:snapToGrid w:val="0"/>
              <w:contextualSpacing/>
              <w:rPr>
                <w:rFonts w:cs="Times New Roman"/>
                <w:sz w:val="24"/>
                <w:szCs w:val="24"/>
              </w:rPr>
            </w:pPr>
            <w:r>
              <w:rPr>
                <w:sz w:val="24"/>
                <w:szCs w:val="24"/>
              </w:rPr>
              <w:t>Choose roles</w:t>
            </w:r>
          </w:p>
        </w:tc>
      </w:tr>
      <w:tr w:rsidR="00D158CC" w:rsidRPr="001E6CCA" w14:paraId="52AB4ADB" w14:textId="77777777" w:rsidTr="00573594">
        <w:tc>
          <w:tcPr>
            <w:tcW w:w="1271" w:type="dxa"/>
          </w:tcPr>
          <w:p w14:paraId="7C84DDFF" w14:textId="77777777" w:rsidR="00D158CC" w:rsidRPr="001E6CCA" w:rsidRDefault="00D158CC"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10456E75" w14:textId="03CF90D2" w:rsidR="00D158CC" w:rsidRPr="001E6CCA" w:rsidRDefault="00D158CC" w:rsidP="00071AA3">
            <w:pPr>
              <w:adjustRightInd w:val="0"/>
              <w:snapToGrid w:val="0"/>
              <w:contextualSpacing/>
              <w:jc w:val="left"/>
              <w:rPr>
                <w:rFonts w:cs="Times New Roman"/>
                <w:sz w:val="24"/>
                <w:szCs w:val="24"/>
              </w:rPr>
            </w:pPr>
            <w:r w:rsidRPr="001E6CCA">
              <w:rPr>
                <w:rFonts w:cs="Times New Roman"/>
                <w:sz w:val="24"/>
                <w:szCs w:val="24"/>
              </w:rPr>
              <w:t xml:space="preserve">Allows the administrator </w:t>
            </w:r>
            <w:r w:rsidR="00BC479C" w:rsidRPr="001E6CCA">
              <w:rPr>
                <w:rFonts w:cs="Times New Roman"/>
                <w:sz w:val="24"/>
                <w:szCs w:val="24"/>
              </w:rPr>
              <w:t>must assign a role to new user during the adding new user process.</w:t>
            </w:r>
          </w:p>
        </w:tc>
      </w:tr>
      <w:tr w:rsidR="00D158CC" w:rsidRPr="001E6CCA" w14:paraId="6F6A50D2" w14:textId="77777777" w:rsidTr="00573594">
        <w:tc>
          <w:tcPr>
            <w:tcW w:w="1271" w:type="dxa"/>
          </w:tcPr>
          <w:p w14:paraId="106390EC" w14:textId="77777777" w:rsidR="00D158CC" w:rsidRPr="001E6CCA" w:rsidRDefault="00D158CC"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56BB6DA6" w14:textId="77777777" w:rsidR="00D158CC" w:rsidRPr="001E6CCA" w:rsidRDefault="00D158CC" w:rsidP="00071AA3">
            <w:pPr>
              <w:adjustRightInd w:val="0"/>
              <w:snapToGrid w:val="0"/>
              <w:contextualSpacing/>
              <w:jc w:val="left"/>
              <w:rPr>
                <w:rFonts w:cs="Times New Roman"/>
                <w:sz w:val="24"/>
                <w:szCs w:val="24"/>
              </w:rPr>
            </w:pPr>
            <w:r w:rsidRPr="001E6CCA">
              <w:rPr>
                <w:rFonts w:cs="Times New Roman"/>
                <w:sz w:val="24"/>
                <w:szCs w:val="24"/>
              </w:rPr>
              <w:t>Administrator</w:t>
            </w:r>
          </w:p>
        </w:tc>
      </w:tr>
      <w:tr w:rsidR="00D158CC" w:rsidRPr="001E6CCA" w14:paraId="7179ECE8" w14:textId="77777777" w:rsidTr="00573594">
        <w:tc>
          <w:tcPr>
            <w:tcW w:w="1271" w:type="dxa"/>
          </w:tcPr>
          <w:p w14:paraId="5CAB681F" w14:textId="77777777" w:rsidR="00D158CC" w:rsidRPr="001E6CCA" w:rsidRDefault="00D158CC"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5A12D0A7" w14:textId="77777777" w:rsidR="00D158CC" w:rsidRPr="001E6CCA" w:rsidRDefault="00D158CC" w:rsidP="00071AA3">
            <w:pPr>
              <w:pStyle w:val="ListParagraph"/>
              <w:numPr>
                <w:ilvl w:val="0"/>
                <w:numId w:val="4"/>
              </w:numPr>
              <w:adjustRightInd w:val="0"/>
              <w:snapToGrid w:val="0"/>
              <w:spacing w:line="360" w:lineRule="auto"/>
              <w:rPr>
                <w:rFonts w:ascii="Times New Roman" w:hAnsi="Times New Roman" w:cs="Times New Roman"/>
              </w:rPr>
            </w:pPr>
            <w:r w:rsidRPr="001E6CCA">
              <w:rPr>
                <w:rFonts w:ascii="Times New Roman" w:hAnsi="Times New Roman" w:cs="Times New Roman"/>
              </w:rPr>
              <w:t>Administrator must be logged in to system with valid admin credentials.</w:t>
            </w:r>
          </w:p>
          <w:p w14:paraId="36C65364" w14:textId="3F24558F" w:rsidR="00BC479C" w:rsidRPr="001E6CCA" w:rsidRDefault="00BC479C" w:rsidP="00071AA3">
            <w:pPr>
              <w:pStyle w:val="ListParagraph"/>
              <w:numPr>
                <w:ilvl w:val="0"/>
                <w:numId w:val="4"/>
              </w:numPr>
              <w:adjustRightInd w:val="0"/>
              <w:snapToGrid w:val="0"/>
              <w:spacing w:line="360" w:lineRule="auto"/>
              <w:rPr>
                <w:rFonts w:ascii="Times New Roman" w:hAnsi="Times New Roman" w:cs="Times New Roman"/>
              </w:rPr>
            </w:pPr>
            <w:r w:rsidRPr="001E6CCA">
              <w:rPr>
                <w:rFonts w:ascii="Times New Roman" w:hAnsi="Times New Roman" w:cs="Times New Roman"/>
              </w:rPr>
              <w:t xml:space="preserve">Admin is in the process of </w:t>
            </w:r>
            <w:r w:rsidR="00D545F1" w:rsidRPr="001E6CCA">
              <w:rPr>
                <w:rFonts w:ascii="Times New Roman" w:hAnsi="Times New Roman" w:cs="Times New Roman"/>
              </w:rPr>
              <w:t>creating or adding a new user.</w:t>
            </w:r>
          </w:p>
        </w:tc>
      </w:tr>
      <w:tr w:rsidR="00D158CC" w:rsidRPr="001E6CCA" w14:paraId="75529CC3" w14:textId="77777777" w:rsidTr="00573594">
        <w:tc>
          <w:tcPr>
            <w:tcW w:w="1271" w:type="dxa"/>
          </w:tcPr>
          <w:p w14:paraId="6D82685B" w14:textId="77777777" w:rsidR="00D158CC" w:rsidRPr="001E6CCA" w:rsidRDefault="00D158CC"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121AEA90" w14:textId="77777777" w:rsidR="00D158CC" w:rsidRPr="001E6CCA" w:rsidRDefault="00D545F1" w:rsidP="00071AA3">
            <w:pPr>
              <w:pStyle w:val="ListParagraph"/>
              <w:numPr>
                <w:ilvl w:val="0"/>
                <w:numId w:val="3"/>
              </w:numPr>
              <w:adjustRightInd w:val="0"/>
              <w:snapToGrid w:val="0"/>
              <w:spacing w:line="360" w:lineRule="auto"/>
              <w:rPr>
                <w:rFonts w:ascii="Times New Roman" w:hAnsi="Times New Roman" w:cs="Times New Roman"/>
              </w:rPr>
            </w:pPr>
            <w:r w:rsidRPr="001E6CCA">
              <w:rPr>
                <w:rFonts w:ascii="Times New Roman" w:hAnsi="Times New Roman" w:cs="Times New Roman"/>
              </w:rPr>
              <w:t>Admin click the “Add User &gt;” button.</w:t>
            </w:r>
          </w:p>
          <w:p w14:paraId="7A21140A" w14:textId="77777777" w:rsidR="00613CED" w:rsidRPr="001E6CCA" w:rsidRDefault="00685183" w:rsidP="00071AA3">
            <w:pPr>
              <w:pStyle w:val="ListParagraph"/>
              <w:numPr>
                <w:ilvl w:val="0"/>
                <w:numId w:val="3"/>
              </w:numPr>
              <w:adjustRightInd w:val="0"/>
              <w:snapToGrid w:val="0"/>
              <w:spacing w:line="360" w:lineRule="auto"/>
              <w:rPr>
                <w:rFonts w:ascii="Times New Roman" w:hAnsi="Times New Roman" w:cs="Times New Roman"/>
              </w:rPr>
            </w:pPr>
            <w:r w:rsidRPr="001E6CCA">
              <w:rPr>
                <w:rFonts w:ascii="Times New Roman" w:hAnsi="Times New Roman" w:cs="Times New Roman"/>
              </w:rPr>
              <w:t xml:space="preserve">When admin is entering user details, there is a combo box for admin to see </w:t>
            </w:r>
            <w:r w:rsidR="00F4793C" w:rsidRPr="001E6CCA">
              <w:rPr>
                <w:rFonts w:ascii="Times New Roman" w:hAnsi="Times New Roman" w:cs="Times New Roman"/>
              </w:rPr>
              <w:t>all roles. (e.g. Admin, Sales Manager, Inventory Manger, etc.)</w:t>
            </w:r>
            <w:r w:rsidR="00613CED" w:rsidRPr="001E6CCA">
              <w:rPr>
                <w:rFonts w:ascii="Times New Roman" w:hAnsi="Times New Roman" w:cs="Times New Roman"/>
              </w:rPr>
              <w:t xml:space="preserve"> </w:t>
            </w:r>
          </w:p>
          <w:p w14:paraId="0A2FF7D6" w14:textId="419E8A01" w:rsidR="00685183" w:rsidRPr="001E6CCA" w:rsidRDefault="00613CED" w:rsidP="00071AA3">
            <w:pPr>
              <w:pStyle w:val="ListParagraph"/>
              <w:adjustRightInd w:val="0"/>
              <w:snapToGrid w:val="0"/>
              <w:spacing w:line="360" w:lineRule="auto"/>
              <w:rPr>
                <w:rFonts w:ascii="Times New Roman" w:hAnsi="Times New Roman" w:cs="Times New Roman"/>
              </w:rPr>
            </w:pPr>
            <w:r w:rsidRPr="001E6CCA">
              <w:rPr>
                <w:rFonts w:ascii="Times New Roman" w:hAnsi="Times New Roman" w:cs="Times New Roman"/>
              </w:rPr>
              <w:t>(ref. Alternative Flows)</w:t>
            </w:r>
          </w:p>
          <w:p w14:paraId="5F1CF793" w14:textId="28C7A2FE" w:rsidR="00F4793C" w:rsidRPr="001E6CCA" w:rsidRDefault="00F4793C" w:rsidP="00071AA3">
            <w:pPr>
              <w:pStyle w:val="ListParagraph"/>
              <w:numPr>
                <w:ilvl w:val="0"/>
                <w:numId w:val="3"/>
              </w:numPr>
              <w:adjustRightInd w:val="0"/>
              <w:snapToGrid w:val="0"/>
              <w:spacing w:line="360" w:lineRule="auto"/>
              <w:rPr>
                <w:rFonts w:ascii="Times New Roman" w:hAnsi="Times New Roman" w:cs="Times New Roman"/>
              </w:rPr>
            </w:pPr>
            <w:r w:rsidRPr="001E6CCA">
              <w:rPr>
                <w:rFonts w:ascii="Times New Roman" w:hAnsi="Times New Roman" w:cs="Times New Roman"/>
              </w:rPr>
              <w:t xml:space="preserve">Admin selects role from </w:t>
            </w:r>
            <w:r w:rsidR="00613CED" w:rsidRPr="001E6CCA">
              <w:rPr>
                <w:rFonts w:ascii="Times New Roman" w:hAnsi="Times New Roman" w:cs="Times New Roman"/>
              </w:rPr>
              <w:t>the dropdown combo box and proceeds to save users.</w:t>
            </w:r>
          </w:p>
        </w:tc>
      </w:tr>
      <w:tr w:rsidR="00D158CC" w:rsidRPr="001E6CCA" w14:paraId="710DCA2C" w14:textId="77777777" w:rsidTr="00573594">
        <w:tc>
          <w:tcPr>
            <w:tcW w:w="1271" w:type="dxa"/>
          </w:tcPr>
          <w:p w14:paraId="7D54E749" w14:textId="77777777" w:rsidR="00D158CC" w:rsidRPr="001E6CCA" w:rsidRDefault="00D158CC"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3D39E4DD" w14:textId="23D15F5A" w:rsidR="00D158CC" w:rsidRPr="001E6CCA" w:rsidRDefault="008876CF" w:rsidP="00071AA3">
            <w:pPr>
              <w:adjustRightInd w:val="0"/>
              <w:snapToGrid w:val="0"/>
              <w:contextualSpacing/>
              <w:rPr>
                <w:rFonts w:cs="Times New Roman"/>
                <w:lang w:val="en-MY"/>
              </w:rPr>
            </w:pPr>
            <w:r w:rsidRPr="001E6CCA">
              <w:rPr>
                <w:rFonts w:cs="Times New Roman"/>
                <w:lang w:val="en-MY"/>
              </w:rPr>
              <w:t xml:space="preserve">b) (i) If no role is selected, </w:t>
            </w:r>
            <w:r w:rsidRPr="001E6CCA">
              <w:rPr>
                <w:rFonts w:cs="Times New Roman"/>
              </w:rPr>
              <w:t>system will prompt a message and prevent submission.</w:t>
            </w:r>
          </w:p>
        </w:tc>
      </w:tr>
    </w:tbl>
    <w:p w14:paraId="11F1FCCA" w14:textId="77777777" w:rsidR="00D158CC" w:rsidRPr="00D545F1" w:rsidRDefault="00D158CC" w:rsidP="00071AA3">
      <w:pPr>
        <w:adjustRightInd w:val="0"/>
        <w:snapToGrid w:val="0"/>
        <w:spacing w:after="0"/>
        <w:contextualSpacing/>
        <w:rPr>
          <w:lang w:val="en-MY"/>
        </w:rPr>
      </w:pPr>
    </w:p>
    <w:p w14:paraId="0405A9D7" w14:textId="58EE1C74" w:rsidR="00D158CC" w:rsidRPr="001E6CCA" w:rsidRDefault="000B51D9" w:rsidP="00071AA3">
      <w:pPr>
        <w:pStyle w:val="Heading4"/>
        <w:adjustRightInd w:val="0"/>
        <w:snapToGrid w:val="0"/>
        <w:spacing w:before="0" w:after="0" w:line="360" w:lineRule="auto"/>
        <w:contextualSpacing/>
      </w:pPr>
      <w:r>
        <w:lastRenderedPageBreak/>
        <w:t xml:space="preserve"> </w:t>
      </w:r>
      <w:bookmarkStart w:id="15" w:name="_Toc199885213"/>
      <w:r w:rsidR="008876CF" w:rsidRPr="001E6CCA">
        <w:t>1.1.1.4</w:t>
      </w:r>
      <w:r w:rsidR="007E28BE" w:rsidRPr="001E6CCA">
        <w:t xml:space="preserve"> Access all functionalities &amp; data</w:t>
      </w:r>
      <w:r w:rsidR="00AF1B79" w:rsidRPr="001E6CCA">
        <w:t xml:space="preserve"> (Administrator)</w:t>
      </w:r>
      <w:bookmarkEnd w:id="15"/>
    </w:p>
    <w:tbl>
      <w:tblPr>
        <w:tblStyle w:val="TableGrid"/>
        <w:tblW w:w="0" w:type="auto"/>
        <w:tblLook w:val="04A0" w:firstRow="1" w:lastRow="0" w:firstColumn="1" w:lastColumn="0" w:noHBand="0" w:noVBand="1"/>
      </w:tblPr>
      <w:tblGrid>
        <w:gridCol w:w="1630"/>
        <w:gridCol w:w="7369"/>
      </w:tblGrid>
      <w:tr w:rsidR="00AF1B79" w:rsidRPr="001E6CCA" w14:paraId="1344AC20" w14:textId="77777777" w:rsidTr="00573594">
        <w:tc>
          <w:tcPr>
            <w:tcW w:w="1271" w:type="dxa"/>
          </w:tcPr>
          <w:p w14:paraId="5E4003BC" w14:textId="77777777" w:rsidR="00AF1B79" w:rsidRPr="001E6CCA" w:rsidRDefault="00AF1B79"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58DC375C" w14:textId="48F2E165" w:rsidR="00AF1B79" w:rsidRPr="001E6CCA" w:rsidRDefault="005279DF" w:rsidP="00071AA3">
            <w:pPr>
              <w:adjustRightInd w:val="0"/>
              <w:snapToGrid w:val="0"/>
              <w:contextualSpacing/>
              <w:rPr>
                <w:rFonts w:cs="Times New Roman"/>
                <w:bCs/>
                <w:sz w:val="24"/>
                <w:szCs w:val="24"/>
              </w:rPr>
            </w:pPr>
            <w:r w:rsidRPr="001E6CCA">
              <w:rPr>
                <w:sz w:val="24"/>
                <w:szCs w:val="24"/>
              </w:rPr>
              <w:t>Access all functionalities &amp; data</w:t>
            </w:r>
          </w:p>
        </w:tc>
      </w:tr>
      <w:tr w:rsidR="00AF1B79" w:rsidRPr="001E6CCA" w14:paraId="4987A06C" w14:textId="77777777" w:rsidTr="00573594">
        <w:tc>
          <w:tcPr>
            <w:tcW w:w="1271" w:type="dxa"/>
          </w:tcPr>
          <w:p w14:paraId="4C8C0A16" w14:textId="77777777" w:rsidR="00AF1B79" w:rsidRPr="001E6CCA" w:rsidRDefault="00AF1B79"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336BCC41" w14:textId="69D67E51" w:rsidR="00AF1B79" w:rsidRPr="001E6CCA" w:rsidRDefault="005279DF" w:rsidP="00071AA3">
            <w:pPr>
              <w:adjustRightInd w:val="0"/>
              <w:snapToGrid w:val="0"/>
              <w:contextualSpacing/>
              <w:jc w:val="left"/>
              <w:rPr>
                <w:rFonts w:cs="Times New Roman"/>
                <w:sz w:val="24"/>
                <w:szCs w:val="24"/>
              </w:rPr>
            </w:pPr>
            <w:r w:rsidRPr="001E6CCA">
              <w:rPr>
                <w:rFonts w:cs="Times New Roman"/>
                <w:sz w:val="24"/>
                <w:szCs w:val="24"/>
              </w:rPr>
              <w:t xml:space="preserve">Grants admin full access to all </w:t>
            </w:r>
            <w:r w:rsidR="005C5B88" w:rsidRPr="001E6CCA">
              <w:rPr>
                <w:rFonts w:cs="Times New Roman"/>
                <w:sz w:val="24"/>
                <w:szCs w:val="24"/>
              </w:rPr>
              <w:t>users functionalities and view all data.</w:t>
            </w:r>
          </w:p>
        </w:tc>
      </w:tr>
      <w:tr w:rsidR="00AF1B79" w:rsidRPr="001E6CCA" w14:paraId="5CEAC970" w14:textId="77777777" w:rsidTr="00573594">
        <w:tc>
          <w:tcPr>
            <w:tcW w:w="1271" w:type="dxa"/>
          </w:tcPr>
          <w:p w14:paraId="73221BA9" w14:textId="77777777" w:rsidR="00AF1B79" w:rsidRPr="001E6CCA" w:rsidRDefault="00AF1B79"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7E8C06B8" w14:textId="77777777" w:rsidR="00AF1B79" w:rsidRPr="001E6CCA" w:rsidRDefault="00AF1B79" w:rsidP="00071AA3">
            <w:pPr>
              <w:adjustRightInd w:val="0"/>
              <w:snapToGrid w:val="0"/>
              <w:contextualSpacing/>
              <w:jc w:val="left"/>
              <w:rPr>
                <w:rFonts w:cs="Times New Roman"/>
                <w:sz w:val="24"/>
                <w:szCs w:val="24"/>
              </w:rPr>
            </w:pPr>
            <w:r w:rsidRPr="001E6CCA">
              <w:rPr>
                <w:rFonts w:cs="Times New Roman"/>
                <w:sz w:val="24"/>
                <w:szCs w:val="24"/>
              </w:rPr>
              <w:t>Administrator</w:t>
            </w:r>
          </w:p>
        </w:tc>
      </w:tr>
      <w:tr w:rsidR="00AF1B79" w:rsidRPr="001E6CCA" w14:paraId="20D24707" w14:textId="77777777" w:rsidTr="00573594">
        <w:tc>
          <w:tcPr>
            <w:tcW w:w="1271" w:type="dxa"/>
          </w:tcPr>
          <w:p w14:paraId="363EAC9F" w14:textId="77777777" w:rsidR="00AF1B79" w:rsidRPr="001E6CCA" w:rsidRDefault="00AF1B79"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1A21E170" w14:textId="06129C23" w:rsidR="00AF1B79" w:rsidRPr="001E6CCA" w:rsidRDefault="00AF1B79" w:rsidP="00071AA3">
            <w:pPr>
              <w:pStyle w:val="ListParagraph"/>
              <w:numPr>
                <w:ilvl w:val="0"/>
                <w:numId w:val="4"/>
              </w:numPr>
              <w:adjustRightInd w:val="0"/>
              <w:snapToGrid w:val="0"/>
              <w:spacing w:line="360" w:lineRule="auto"/>
              <w:rPr>
                <w:rFonts w:ascii="Times New Roman" w:hAnsi="Times New Roman" w:cs="Times New Roman"/>
              </w:rPr>
            </w:pPr>
            <w:r w:rsidRPr="001E6CCA">
              <w:rPr>
                <w:rFonts w:ascii="Times New Roman" w:hAnsi="Times New Roman" w:cs="Times New Roman"/>
              </w:rPr>
              <w:t>Administrator must be logged in to system with valid admin credentials.</w:t>
            </w:r>
          </w:p>
        </w:tc>
      </w:tr>
      <w:tr w:rsidR="00AF1B79" w:rsidRPr="001E6CCA" w14:paraId="39E403D0" w14:textId="77777777" w:rsidTr="00573594">
        <w:tc>
          <w:tcPr>
            <w:tcW w:w="1271" w:type="dxa"/>
          </w:tcPr>
          <w:p w14:paraId="3DFB9A01" w14:textId="77777777" w:rsidR="00AF1B79" w:rsidRPr="001E6CCA" w:rsidRDefault="00AF1B79"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777BB854" w14:textId="77777777" w:rsidR="00AF1B79" w:rsidRPr="001E6CCA" w:rsidRDefault="005C5B88" w:rsidP="00071AA3">
            <w:pPr>
              <w:pStyle w:val="ListParagraph"/>
              <w:numPr>
                <w:ilvl w:val="0"/>
                <w:numId w:val="5"/>
              </w:numPr>
              <w:adjustRightInd w:val="0"/>
              <w:snapToGrid w:val="0"/>
              <w:spacing w:line="360" w:lineRule="auto"/>
              <w:rPr>
                <w:rFonts w:ascii="Times New Roman" w:hAnsi="Times New Roman" w:cs="Times New Roman"/>
              </w:rPr>
            </w:pPr>
            <w:r w:rsidRPr="001E6CCA">
              <w:rPr>
                <w:rFonts w:ascii="Times New Roman" w:hAnsi="Times New Roman" w:cs="Times New Roman"/>
              </w:rPr>
              <w:t>Admin login to the main page.</w:t>
            </w:r>
          </w:p>
          <w:p w14:paraId="0F97AC4E" w14:textId="77777777" w:rsidR="005C5B88" w:rsidRPr="001E6CCA" w:rsidRDefault="005C5B88" w:rsidP="00071AA3">
            <w:pPr>
              <w:pStyle w:val="ListParagraph"/>
              <w:numPr>
                <w:ilvl w:val="0"/>
                <w:numId w:val="5"/>
              </w:numPr>
              <w:adjustRightInd w:val="0"/>
              <w:snapToGrid w:val="0"/>
              <w:spacing w:line="360" w:lineRule="auto"/>
              <w:rPr>
                <w:rFonts w:ascii="Times New Roman" w:hAnsi="Times New Roman" w:cs="Times New Roman"/>
              </w:rPr>
            </w:pPr>
            <w:r w:rsidRPr="001E6CCA">
              <w:rPr>
                <w:rFonts w:ascii="Times New Roman" w:hAnsi="Times New Roman" w:cs="Times New Roman"/>
              </w:rPr>
              <w:t>Syst</w:t>
            </w:r>
            <w:r w:rsidR="003A7F62" w:rsidRPr="001E6CCA">
              <w:rPr>
                <w:rFonts w:ascii="Times New Roman" w:hAnsi="Times New Roman" w:cs="Times New Roman"/>
              </w:rPr>
              <w:t>em will show those roles button in the main page (e.g. Sales Manager Page, Purchase Manager Page, etc.)</w:t>
            </w:r>
          </w:p>
          <w:p w14:paraId="786AF272" w14:textId="2A20E1DE" w:rsidR="000151C3" w:rsidRPr="001E6CCA" w:rsidRDefault="000151C3" w:rsidP="00071AA3">
            <w:pPr>
              <w:pStyle w:val="ListParagraph"/>
              <w:numPr>
                <w:ilvl w:val="0"/>
                <w:numId w:val="5"/>
              </w:numPr>
              <w:adjustRightInd w:val="0"/>
              <w:snapToGrid w:val="0"/>
              <w:spacing w:line="360" w:lineRule="auto"/>
              <w:rPr>
                <w:rFonts w:ascii="Times New Roman" w:hAnsi="Times New Roman" w:cs="Times New Roman"/>
              </w:rPr>
            </w:pPr>
            <w:r w:rsidRPr="001E6CCA">
              <w:rPr>
                <w:rFonts w:ascii="Times New Roman" w:hAnsi="Times New Roman" w:cs="Times New Roman"/>
              </w:rPr>
              <w:t xml:space="preserve">Admin </w:t>
            </w:r>
            <w:r w:rsidR="001E6CCA" w:rsidRPr="001E6CCA">
              <w:rPr>
                <w:rFonts w:ascii="Times New Roman" w:hAnsi="Times New Roman" w:cs="Times New Roman"/>
              </w:rPr>
              <w:t>click those roles button to proceed to pages accordingly.</w:t>
            </w:r>
          </w:p>
        </w:tc>
      </w:tr>
      <w:tr w:rsidR="00AF1B79" w:rsidRPr="001E6CCA" w14:paraId="55869F15" w14:textId="77777777" w:rsidTr="00573594">
        <w:tc>
          <w:tcPr>
            <w:tcW w:w="1271" w:type="dxa"/>
          </w:tcPr>
          <w:p w14:paraId="7B731AE6" w14:textId="77777777" w:rsidR="00AF1B79" w:rsidRPr="001E6CCA" w:rsidRDefault="00AF1B79"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09DBEFAE" w14:textId="0819F775" w:rsidR="00AF1B79" w:rsidRPr="001E6CCA" w:rsidRDefault="001E6CCA" w:rsidP="00071AA3">
            <w:pPr>
              <w:adjustRightInd w:val="0"/>
              <w:snapToGrid w:val="0"/>
              <w:contextualSpacing/>
              <w:rPr>
                <w:rFonts w:cs="Times New Roman"/>
                <w:lang w:val="en-MY"/>
              </w:rPr>
            </w:pPr>
            <w:r w:rsidRPr="001E6CCA">
              <w:rPr>
                <w:rFonts w:cs="Times New Roman"/>
              </w:rPr>
              <w:t>N/A</w:t>
            </w:r>
            <w:r w:rsidR="00AF1B79" w:rsidRPr="001E6CCA">
              <w:rPr>
                <w:rFonts w:cs="Times New Roman"/>
              </w:rPr>
              <w:t>.</w:t>
            </w:r>
          </w:p>
        </w:tc>
      </w:tr>
    </w:tbl>
    <w:p w14:paraId="6724A944" w14:textId="4F5B7D19" w:rsidR="008876CF" w:rsidRDefault="008876CF" w:rsidP="00071AA3">
      <w:pPr>
        <w:adjustRightInd w:val="0"/>
        <w:snapToGrid w:val="0"/>
        <w:spacing w:after="0"/>
        <w:contextualSpacing/>
        <w:jc w:val="left"/>
        <w:rPr>
          <w:rFonts w:eastAsiaTheme="majorEastAsia" w:cs="Times New Roman"/>
          <w:b/>
          <w:kern w:val="2"/>
          <w:sz w:val="30"/>
          <w:szCs w:val="32"/>
          <w14:ligatures w14:val="standardContextual"/>
        </w:rPr>
      </w:pPr>
    </w:p>
    <w:p w14:paraId="3A4A53FF" w14:textId="6B7C673B" w:rsidR="00BD758B" w:rsidRDefault="00BD758B" w:rsidP="00071AA3">
      <w:pPr>
        <w:pStyle w:val="Heading4"/>
        <w:adjustRightInd w:val="0"/>
        <w:snapToGrid w:val="0"/>
        <w:spacing w:before="0" w:after="0" w:line="360" w:lineRule="auto"/>
        <w:contextualSpacing/>
      </w:pPr>
      <w:bookmarkStart w:id="16" w:name="_Toc199885214"/>
      <w:r>
        <w:t>1.1.1.5 View Login History (Administrator)</w:t>
      </w:r>
      <w:bookmarkEnd w:id="16"/>
    </w:p>
    <w:tbl>
      <w:tblPr>
        <w:tblStyle w:val="TableGrid"/>
        <w:tblW w:w="0" w:type="auto"/>
        <w:tblLook w:val="04A0" w:firstRow="1" w:lastRow="0" w:firstColumn="1" w:lastColumn="0" w:noHBand="0" w:noVBand="1"/>
      </w:tblPr>
      <w:tblGrid>
        <w:gridCol w:w="1630"/>
        <w:gridCol w:w="7369"/>
      </w:tblGrid>
      <w:tr w:rsidR="00EF5DB6" w:rsidRPr="001E6CCA" w14:paraId="3A5B7560" w14:textId="77777777" w:rsidTr="00573594">
        <w:tc>
          <w:tcPr>
            <w:tcW w:w="1271" w:type="dxa"/>
          </w:tcPr>
          <w:p w14:paraId="256E9109" w14:textId="77777777" w:rsidR="00EF5DB6" w:rsidRPr="001E6CCA" w:rsidRDefault="00EF5DB6"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1DBEC36A" w14:textId="3DF04313" w:rsidR="00EF5DB6" w:rsidRPr="001E6CCA" w:rsidRDefault="00EF5DB6" w:rsidP="00071AA3">
            <w:pPr>
              <w:adjustRightInd w:val="0"/>
              <w:snapToGrid w:val="0"/>
              <w:contextualSpacing/>
              <w:rPr>
                <w:rFonts w:cs="Times New Roman"/>
                <w:bCs/>
                <w:sz w:val="24"/>
                <w:szCs w:val="24"/>
              </w:rPr>
            </w:pPr>
            <w:r>
              <w:rPr>
                <w:rFonts w:cs="Times New Roman"/>
                <w:bCs/>
                <w:sz w:val="24"/>
                <w:szCs w:val="24"/>
              </w:rPr>
              <w:t>View Login History</w:t>
            </w:r>
          </w:p>
        </w:tc>
      </w:tr>
      <w:tr w:rsidR="00EF5DB6" w:rsidRPr="001E6CCA" w14:paraId="7C32533A" w14:textId="77777777" w:rsidTr="00573594">
        <w:tc>
          <w:tcPr>
            <w:tcW w:w="1271" w:type="dxa"/>
          </w:tcPr>
          <w:p w14:paraId="61B2C2BC" w14:textId="77777777" w:rsidR="00EF5DB6" w:rsidRPr="001E6CCA" w:rsidRDefault="00EF5DB6"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21E57E7D" w14:textId="4684455B" w:rsidR="00EF5DB6" w:rsidRPr="001E6CCA" w:rsidRDefault="00EF5DB6" w:rsidP="00071AA3">
            <w:pPr>
              <w:adjustRightInd w:val="0"/>
              <w:snapToGrid w:val="0"/>
              <w:contextualSpacing/>
              <w:jc w:val="left"/>
              <w:rPr>
                <w:rFonts w:cs="Times New Roman"/>
                <w:sz w:val="24"/>
                <w:szCs w:val="24"/>
              </w:rPr>
            </w:pPr>
            <w:r>
              <w:rPr>
                <w:rFonts w:cs="Times New Roman"/>
                <w:sz w:val="24"/>
                <w:szCs w:val="24"/>
              </w:rPr>
              <w:t xml:space="preserve">Admin can view the Login History Table that contains User ID, </w:t>
            </w:r>
            <w:r w:rsidR="00A70E34">
              <w:rPr>
                <w:rFonts w:cs="Times New Roman"/>
                <w:sz w:val="24"/>
                <w:szCs w:val="24"/>
              </w:rPr>
              <w:t>Role, Timestamp.</w:t>
            </w:r>
          </w:p>
        </w:tc>
      </w:tr>
      <w:tr w:rsidR="00EF5DB6" w:rsidRPr="001E6CCA" w14:paraId="6F505E06" w14:textId="77777777" w:rsidTr="00573594">
        <w:tc>
          <w:tcPr>
            <w:tcW w:w="1271" w:type="dxa"/>
          </w:tcPr>
          <w:p w14:paraId="31AFE5C3" w14:textId="77777777" w:rsidR="00EF5DB6" w:rsidRPr="001E6CCA" w:rsidRDefault="00EF5DB6"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440E2FE6" w14:textId="77777777" w:rsidR="00EF5DB6" w:rsidRPr="001E6CCA" w:rsidRDefault="00EF5DB6" w:rsidP="00071AA3">
            <w:pPr>
              <w:adjustRightInd w:val="0"/>
              <w:snapToGrid w:val="0"/>
              <w:contextualSpacing/>
              <w:jc w:val="left"/>
              <w:rPr>
                <w:rFonts w:cs="Times New Roman"/>
                <w:sz w:val="24"/>
                <w:szCs w:val="24"/>
              </w:rPr>
            </w:pPr>
            <w:r w:rsidRPr="001E6CCA">
              <w:rPr>
                <w:rFonts w:cs="Times New Roman"/>
                <w:sz w:val="24"/>
                <w:szCs w:val="24"/>
              </w:rPr>
              <w:t>Administrator</w:t>
            </w:r>
          </w:p>
        </w:tc>
      </w:tr>
      <w:tr w:rsidR="00EF5DB6" w:rsidRPr="001E6CCA" w14:paraId="34195849" w14:textId="77777777" w:rsidTr="00573594">
        <w:tc>
          <w:tcPr>
            <w:tcW w:w="1271" w:type="dxa"/>
          </w:tcPr>
          <w:p w14:paraId="7933F35A" w14:textId="77777777" w:rsidR="00EF5DB6" w:rsidRPr="001E6CCA" w:rsidRDefault="00EF5DB6"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590BC88B" w14:textId="77777777" w:rsidR="00EF5DB6" w:rsidRPr="001E6CCA" w:rsidRDefault="00EF5DB6" w:rsidP="00071AA3">
            <w:pPr>
              <w:pStyle w:val="ListParagraph"/>
              <w:numPr>
                <w:ilvl w:val="0"/>
                <w:numId w:val="4"/>
              </w:numPr>
              <w:adjustRightInd w:val="0"/>
              <w:snapToGrid w:val="0"/>
              <w:spacing w:line="360" w:lineRule="auto"/>
              <w:rPr>
                <w:rFonts w:ascii="Times New Roman" w:hAnsi="Times New Roman" w:cs="Times New Roman"/>
              </w:rPr>
            </w:pPr>
            <w:r w:rsidRPr="001E6CCA">
              <w:rPr>
                <w:rFonts w:ascii="Times New Roman" w:hAnsi="Times New Roman" w:cs="Times New Roman"/>
              </w:rPr>
              <w:t>Administrator must be logged in to system with valid admin credentials.</w:t>
            </w:r>
          </w:p>
        </w:tc>
      </w:tr>
      <w:tr w:rsidR="00EF5DB6" w:rsidRPr="001E6CCA" w14:paraId="130ED631" w14:textId="77777777" w:rsidTr="00573594">
        <w:tc>
          <w:tcPr>
            <w:tcW w:w="1271" w:type="dxa"/>
          </w:tcPr>
          <w:p w14:paraId="4B5CAF8D" w14:textId="77777777" w:rsidR="00EF5DB6" w:rsidRPr="001E6CCA" w:rsidRDefault="00EF5DB6"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149FFB26" w14:textId="77777777" w:rsidR="00D35D62" w:rsidRPr="00870685" w:rsidRDefault="00D35D62" w:rsidP="00071AA3">
            <w:pPr>
              <w:pStyle w:val="ListParagraph"/>
              <w:numPr>
                <w:ilvl w:val="0"/>
                <w:numId w:val="46"/>
              </w:numPr>
              <w:adjustRightInd w:val="0"/>
              <w:snapToGrid w:val="0"/>
              <w:spacing w:line="360" w:lineRule="auto"/>
              <w:rPr>
                <w:rFonts w:ascii="Times New Roman" w:hAnsi="Times New Roman" w:cs="Times New Roman"/>
                <w:sz w:val="24"/>
              </w:rPr>
            </w:pPr>
            <w:r w:rsidRPr="00870685">
              <w:rPr>
                <w:rFonts w:ascii="Times New Roman" w:hAnsi="Times New Roman" w:cs="Times New Roman"/>
                <w:sz w:val="24"/>
              </w:rPr>
              <w:t>Admin selects “Manage Users” in the main page.</w:t>
            </w:r>
          </w:p>
          <w:p w14:paraId="58729BEC" w14:textId="31B9FAE9" w:rsidR="00D35D62" w:rsidRPr="00870685" w:rsidRDefault="00D35D62" w:rsidP="00071AA3">
            <w:pPr>
              <w:pStyle w:val="ListParagraph"/>
              <w:numPr>
                <w:ilvl w:val="0"/>
                <w:numId w:val="46"/>
              </w:numPr>
              <w:adjustRightInd w:val="0"/>
              <w:snapToGrid w:val="0"/>
              <w:spacing w:line="360" w:lineRule="auto"/>
              <w:rPr>
                <w:rFonts w:ascii="Times New Roman" w:hAnsi="Times New Roman" w:cs="Times New Roman"/>
                <w:sz w:val="24"/>
              </w:rPr>
            </w:pPr>
            <w:r w:rsidRPr="00870685">
              <w:rPr>
                <w:rFonts w:ascii="Times New Roman" w:hAnsi="Times New Roman" w:cs="Times New Roman"/>
                <w:sz w:val="24"/>
              </w:rPr>
              <w:t>Admin click the “View Login History” button.</w:t>
            </w:r>
          </w:p>
          <w:p w14:paraId="0CD64482" w14:textId="315E787C" w:rsidR="00A70E34" w:rsidRPr="00A70E34" w:rsidRDefault="007F026C" w:rsidP="00071AA3">
            <w:pPr>
              <w:pStyle w:val="ListParagraph"/>
              <w:numPr>
                <w:ilvl w:val="0"/>
                <w:numId w:val="46"/>
              </w:numPr>
              <w:adjustRightInd w:val="0"/>
              <w:snapToGrid w:val="0"/>
              <w:spacing w:line="360" w:lineRule="auto"/>
              <w:rPr>
                <w:rFonts w:cs="Times New Roman"/>
              </w:rPr>
            </w:pPr>
            <w:r w:rsidRPr="00870685">
              <w:rPr>
                <w:rFonts w:ascii="Times New Roman" w:hAnsi="Times New Roman" w:cs="Times New Roman"/>
                <w:sz w:val="24"/>
              </w:rPr>
              <w:t>System will show out a table that contains all data of login history.</w:t>
            </w:r>
          </w:p>
        </w:tc>
      </w:tr>
      <w:tr w:rsidR="00EF5DB6" w:rsidRPr="001E6CCA" w14:paraId="7A27F740" w14:textId="77777777" w:rsidTr="00573594">
        <w:tc>
          <w:tcPr>
            <w:tcW w:w="1271" w:type="dxa"/>
          </w:tcPr>
          <w:p w14:paraId="3B3BDAA9" w14:textId="77777777" w:rsidR="00EF5DB6" w:rsidRPr="001E6CCA" w:rsidRDefault="00EF5DB6"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02405C77" w14:textId="77777777" w:rsidR="00EF5DB6" w:rsidRPr="001E6CCA" w:rsidRDefault="00EF5DB6" w:rsidP="00071AA3">
            <w:pPr>
              <w:adjustRightInd w:val="0"/>
              <w:snapToGrid w:val="0"/>
              <w:contextualSpacing/>
              <w:rPr>
                <w:rFonts w:cs="Times New Roman"/>
                <w:lang w:val="en-MY"/>
              </w:rPr>
            </w:pPr>
            <w:r w:rsidRPr="001E6CCA">
              <w:rPr>
                <w:rFonts w:cs="Times New Roman"/>
              </w:rPr>
              <w:t>N/A.</w:t>
            </w:r>
          </w:p>
        </w:tc>
      </w:tr>
    </w:tbl>
    <w:p w14:paraId="60B89D11" w14:textId="77777777" w:rsidR="00EF5DB6" w:rsidRPr="00EF5DB6" w:rsidRDefault="00EF5DB6" w:rsidP="00071AA3">
      <w:pPr>
        <w:adjustRightInd w:val="0"/>
        <w:snapToGrid w:val="0"/>
        <w:spacing w:after="0"/>
        <w:contextualSpacing/>
        <w:rPr>
          <w:lang w:val="en-MY"/>
        </w:rPr>
      </w:pPr>
    </w:p>
    <w:p w14:paraId="79C6CCEC" w14:textId="77777777" w:rsidR="00BC24BE" w:rsidRDefault="00BC24BE" w:rsidP="00071AA3">
      <w:pPr>
        <w:adjustRightInd w:val="0"/>
        <w:snapToGrid w:val="0"/>
        <w:spacing w:after="0"/>
        <w:contextualSpacing/>
        <w:jc w:val="left"/>
        <w:rPr>
          <w:rFonts w:eastAsiaTheme="majorEastAsia" w:cs="Times New Roman"/>
          <w:b/>
          <w:kern w:val="2"/>
          <w:sz w:val="30"/>
          <w:szCs w:val="32"/>
          <w14:ligatures w14:val="standardContextual"/>
        </w:rPr>
      </w:pPr>
      <w:r>
        <w:rPr>
          <w:rFonts w:eastAsiaTheme="majorEastAsia" w:cs="Times New Roman"/>
          <w:b/>
          <w:kern w:val="2"/>
          <w:sz w:val="30"/>
          <w:szCs w:val="32"/>
          <w14:ligatures w14:val="standardContextual"/>
        </w:rPr>
        <w:br w:type="page"/>
      </w:r>
    </w:p>
    <w:p w14:paraId="748FD495" w14:textId="4F7D6612" w:rsidR="00BC7CE4" w:rsidRDefault="00BC7CE4" w:rsidP="00071AA3">
      <w:pPr>
        <w:pStyle w:val="Heading4"/>
        <w:adjustRightInd w:val="0"/>
        <w:snapToGrid w:val="0"/>
        <w:spacing w:before="0" w:after="0" w:line="360" w:lineRule="auto"/>
        <w:contextualSpacing/>
        <w:rPr>
          <w:rFonts w:cs="Times New Roman"/>
          <w:sz w:val="30"/>
          <w:szCs w:val="32"/>
        </w:rPr>
      </w:pPr>
      <w:bookmarkStart w:id="17" w:name="_Toc199885215"/>
      <w:r>
        <w:lastRenderedPageBreak/>
        <w:t xml:space="preserve">1.1.1.5 Manage the items (Sales </w:t>
      </w:r>
      <w:r>
        <w:rPr>
          <w:rFonts w:cs="Times New Roman"/>
          <w:sz w:val="30"/>
          <w:szCs w:val="32"/>
        </w:rPr>
        <w:t>Manager)</w:t>
      </w:r>
      <w:bookmarkEnd w:id="17"/>
    </w:p>
    <w:tbl>
      <w:tblPr>
        <w:tblStyle w:val="TableGrid"/>
        <w:tblW w:w="0" w:type="auto"/>
        <w:tblLook w:val="04A0" w:firstRow="1" w:lastRow="0" w:firstColumn="1" w:lastColumn="0" w:noHBand="0" w:noVBand="1"/>
      </w:tblPr>
      <w:tblGrid>
        <w:gridCol w:w="1630"/>
        <w:gridCol w:w="7369"/>
      </w:tblGrid>
      <w:tr w:rsidR="00D21422" w:rsidRPr="001E6CCA" w14:paraId="087A50EA" w14:textId="77777777" w:rsidTr="00573594">
        <w:tc>
          <w:tcPr>
            <w:tcW w:w="1271" w:type="dxa"/>
          </w:tcPr>
          <w:p w14:paraId="6709C373" w14:textId="77777777" w:rsidR="00D21422" w:rsidRPr="001E6CCA" w:rsidRDefault="00D21422"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7C9C050A" w14:textId="7B4547F3" w:rsidR="00D21422" w:rsidRPr="001E6CCA" w:rsidRDefault="00D21422" w:rsidP="00071AA3">
            <w:pPr>
              <w:adjustRightInd w:val="0"/>
              <w:snapToGrid w:val="0"/>
              <w:contextualSpacing/>
              <w:rPr>
                <w:rFonts w:cs="Times New Roman"/>
                <w:sz w:val="24"/>
                <w:szCs w:val="24"/>
              </w:rPr>
            </w:pPr>
            <w:r>
              <w:rPr>
                <w:sz w:val="24"/>
                <w:szCs w:val="24"/>
              </w:rPr>
              <w:t>Manage the items</w:t>
            </w:r>
          </w:p>
        </w:tc>
      </w:tr>
      <w:tr w:rsidR="00D21422" w:rsidRPr="001E6CCA" w14:paraId="3B664FFC" w14:textId="77777777" w:rsidTr="00573594">
        <w:tc>
          <w:tcPr>
            <w:tcW w:w="1271" w:type="dxa"/>
          </w:tcPr>
          <w:p w14:paraId="577ED349" w14:textId="77777777" w:rsidR="00D21422" w:rsidRPr="001E6CCA" w:rsidRDefault="00D21422"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377C6CCA" w14:textId="33159546" w:rsidR="00D21422" w:rsidRPr="000B28F6" w:rsidRDefault="003750A3" w:rsidP="00071AA3">
            <w:pPr>
              <w:adjustRightInd w:val="0"/>
              <w:snapToGrid w:val="0"/>
              <w:contextualSpacing/>
              <w:jc w:val="left"/>
              <w:rPr>
                <w:rFonts w:cs="Times New Roman"/>
                <w:sz w:val="24"/>
                <w:szCs w:val="24"/>
                <w:lang w:val="en-MY"/>
              </w:rPr>
            </w:pPr>
            <w:r>
              <w:rPr>
                <w:rFonts w:cs="Times New Roman"/>
                <w:sz w:val="24"/>
                <w:szCs w:val="24"/>
                <w:lang w:val="en-MY"/>
              </w:rPr>
              <w:t>Sales manager can a</w:t>
            </w:r>
            <w:r w:rsidR="000B28F6">
              <w:rPr>
                <w:rFonts w:cs="Times New Roman"/>
                <w:sz w:val="24"/>
                <w:szCs w:val="24"/>
                <w:lang w:val="en-MY"/>
              </w:rPr>
              <w:t>dd</w:t>
            </w:r>
            <w:r w:rsidR="00F046A7">
              <w:rPr>
                <w:rFonts w:cs="Times New Roman"/>
                <w:sz w:val="24"/>
                <w:szCs w:val="24"/>
                <w:lang w:val="en-MY"/>
              </w:rPr>
              <w:t xml:space="preserve"> new items</w:t>
            </w:r>
            <w:r w:rsidR="000B28F6">
              <w:rPr>
                <w:rFonts w:cs="Times New Roman"/>
                <w:sz w:val="24"/>
                <w:szCs w:val="24"/>
                <w:lang w:val="en-MY"/>
              </w:rPr>
              <w:t>,</w:t>
            </w:r>
            <w:r w:rsidR="00F046A7">
              <w:rPr>
                <w:rFonts w:cs="Times New Roman"/>
                <w:sz w:val="24"/>
                <w:szCs w:val="24"/>
                <w:lang w:val="en-MY"/>
              </w:rPr>
              <w:t xml:space="preserve"> e</w:t>
            </w:r>
            <w:r w:rsidR="000B28F6">
              <w:rPr>
                <w:rFonts w:cs="Times New Roman"/>
                <w:sz w:val="24"/>
                <w:szCs w:val="24"/>
                <w:lang w:val="en-MY"/>
              </w:rPr>
              <w:t>dit</w:t>
            </w:r>
            <w:r w:rsidR="00F046A7">
              <w:rPr>
                <w:rFonts w:cs="Times New Roman"/>
                <w:sz w:val="24"/>
                <w:szCs w:val="24"/>
                <w:lang w:val="en-MY"/>
              </w:rPr>
              <w:t xml:space="preserve"> </w:t>
            </w:r>
            <w:r w:rsidR="00192DD4">
              <w:rPr>
                <w:rFonts w:cs="Times New Roman"/>
                <w:sz w:val="24"/>
                <w:szCs w:val="24"/>
                <w:lang w:val="en-MY"/>
              </w:rPr>
              <w:t>and delete</w:t>
            </w:r>
            <w:r w:rsidR="00F046A7">
              <w:rPr>
                <w:rFonts w:cs="Times New Roman"/>
                <w:sz w:val="24"/>
                <w:szCs w:val="24"/>
                <w:lang w:val="en-MY"/>
              </w:rPr>
              <w:t xml:space="preserve"> </w:t>
            </w:r>
            <w:r w:rsidR="004C552E">
              <w:rPr>
                <w:rFonts w:cs="Times New Roman"/>
                <w:sz w:val="24"/>
                <w:szCs w:val="24"/>
                <w:lang w:val="en-MY"/>
              </w:rPr>
              <w:t>item</w:t>
            </w:r>
            <w:r w:rsidR="00B5789A">
              <w:rPr>
                <w:rFonts w:cs="Times New Roman"/>
                <w:sz w:val="24"/>
                <w:szCs w:val="24"/>
                <w:lang w:val="en-MY"/>
              </w:rPr>
              <w:t xml:space="preserve">s. Sales manager can insert </w:t>
            </w:r>
            <w:r w:rsidR="00507D33">
              <w:rPr>
                <w:rFonts w:cs="Times New Roman"/>
                <w:sz w:val="24"/>
                <w:szCs w:val="24"/>
                <w:lang w:val="en-MY"/>
              </w:rPr>
              <w:t xml:space="preserve">new </w:t>
            </w:r>
            <w:r w:rsidR="00B5789A">
              <w:rPr>
                <w:rFonts w:cs="Times New Roman"/>
                <w:sz w:val="24"/>
                <w:szCs w:val="24"/>
                <w:lang w:val="en-MY"/>
              </w:rPr>
              <w:t>item’s</w:t>
            </w:r>
            <w:r w:rsidR="00192DD4">
              <w:rPr>
                <w:rFonts w:cs="Times New Roman"/>
                <w:sz w:val="24"/>
                <w:szCs w:val="24"/>
                <w:lang w:val="en-MY"/>
              </w:rPr>
              <w:t xml:space="preserve"> </w:t>
            </w:r>
            <w:r w:rsidR="00507D33">
              <w:rPr>
                <w:rFonts w:cs="Times New Roman"/>
                <w:sz w:val="24"/>
                <w:szCs w:val="24"/>
                <w:lang w:val="en-MY"/>
              </w:rPr>
              <w:t>name, price</w:t>
            </w:r>
            <w:r w:rsidR="00472F51">
              <w:rPr>
                <w:rFonts w:cs="Times New Roman"/>
                <w:sz w:val="24"/>
                <w:szCs w:val="24"/>
                <w:lang w:val="en-MY"/>
              </w:rPr>
              <w:t xml:space="preserve">, </w:t>
            </w:r>
            <w:r w:rsidR="00507D33">
              <w:rPr>
                <w:rFonts w:cs="Times New Roman"/>
                <w:sz w:val="24"/>
                <w:szCs w:val="24"/>
                <w:lang w:val="en-MY"/>
              </w:rPr>
              <w:t>stock</w:t>
            </w:r>
            <w:r w:rsidR="00472F51">
              <w:rPr>
                <w:rFonts w:cs="Times New Roman"/>
                <w:sz w:val="24"/>
                <w:szCs w:val="24"/>
                <w:lang w:val="en-MY"/>
              </w:rPr>
              <w:t xml:space="preserve"> and its supplier ID.</w:t>
            </w:r>
          </w:p>
        </w:tc>
      </w:tr>
      <w:tr w:rsidR="00D21422" w:rsidRPr="001E6CCA" w14:paraId="63B58D4C" w14:textId="77777777" w:rsidTr="00573594">
        <w:tc>
          <w:tcPr>
            <w:tcW w:w="1271" w:type="dxa"/>
          </w:tcPr>
          <w:p w14:paraId="5F173EC7" w14:textId="77777777" w:rsidR="00D21422" w:rsidRPr="001E6CCA" w:rsidRDefault="00D21422"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19D03608" w14:textId="4B69134A" w:rsidR="00D21422" w:rsidRPr="001E6CCA" w:rsidRDefault="00D21422" w:rsidP="00071AA3">
            <w:pPr>
              <w:adjustRightInd w:val="0"/>
              <w:snapToGrid w:val="0"/>
              <w:contextualSpacing/>
              <w:jc w:val="left"/>
              <w:rPr>
                <w:rFonts w:cs="Times New Roman"/>
                <w:sz w:val="24"/>
                <w:szCs w:val="24"/>
              </w:rPr>
            </w:pPr>
            <w:r>
              <w:rPr>
                <w:rFonts w:cs="Times New Roman"/>
                <w:sz w:val="24"/>
                <w:szCs w:val="24"/>
              </w:rPr>
              <w:t>Sales Manager</w:t>
            </w:r>
          </w:p>
        </w:tc>
      </w:tr>
      <w:tr w:rsidR="00D21422" w:rsidRPr="001E6CCA" w14:paraId="5564A9A4" w14:textId="77777777" w:rsidTr="00573594">
        <w:tc>
          <w:tcPr>
            <w:tcW w:w="1271" w:type="dxa"/>
          </w:tcPr>
          <w:p w14:paraId="46FA85E2" w14:textId="77777777" w:rsidR="00D21422" w:rsidRPr="001E6CCA" w:rsidRDefault="00D21422"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4E5DABE9" w14:textId="39229CEC" w:rsidR="00E6386C" w:rsidRPr="001E6CCA" w:rsidRDefault="00E6386C"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Sales manager</w:t>
            </w:r>
            <w:r w:rsidRPr="001E6CCA">
              <w:rPr>
                <w:rFonts w:ascii="Times New Roman" w:hAnsi="Times New Roman" w:cs="Times New Roman"/>
              </w:rPr>
              <w:t xml:space="preserve"> must be logged in to system with valid </w:t>
            </w:r>
            <w:r w:rsidR="00080905">
              <w:rPr>
                <w:rFonts w:ascii="Times New Roman" w:hAnsi="Times New Roman" w:cs="Times New Roman"/>
              </w:rPr>
              <w:t>manager</w:t>
            </w:r>
            <w:r w:rsidRPr="001E6CCA">
              <w:rPr>
                <w:rFonts w:ascii="Times New Roman" w:hAnsi="Times New Roman" w:cs="Times New Roman"/>
              </w:rPr>
              <w:t xml:space="preserve"> credentials</w:t>
            </w:r>
            <w:r w:rsidR="008937B4">
              <w:rPr>
                <w:rFonts w:ascii="Times New Roman" w:hAnsi="Times New Roman" w:cs="Times New Roman"/>
              </w:rPr>
              <w:t>.</w:t>
            </w:r>
          </w:p>
          <w:p w14:paraId="13EF10D0" w14:textId="2D5EC933" w:rsidR="00D21422" w:rsidRPr="004E7EEA" w:rsidRDefault="00080905" w:rsidP="00071AA3">
            <w:pPr>
              <w:pStyle w:val="ListParagraph"/>
              <w:numPr>
                <w:ilvl w:val="0"/>
                <w:numId w:val="4"/>
              </w:numPr>
              <w:adjustRightInd w:val="0"/>
              <w:snapToGrid w:val="0"/>
              <w:spacing w:line="360" w:lineRule="auto"/>
              <w:rPr>
                <w:rFonts w:ascii="Times New Roman" w:hAnsi="Times New Roman" w:cs="Times New Roman"/>
                <w:sz w:val="24"/>
              </w:rPr>
            </w:pPr>
            <w:r w:rsidRPr="004E7EEA">
              <w:rPr>
                <w:rFonts w:ascii="Times New Roman" w:hAnsi="Times New Roman" w:cs="Times New Roman"/>
              </w:rPr>
              <w:t>Sales manager</w:t>
            </w:r>
            <w:r w:rsidR="00E6386C" w:rsidRPr="004E7EEA">
              <w:rPr>
                <w:rFonts w:ascii="Times New Roman" w:hAnsi="Times New Roman" w:cs="Times New Roman"/>
              </w:rPr>
              <w:t xml:space="preserve"> is in the process of adding </w:t>
            </w:r>
            <w:r w:rsidR="00D3149E">
              <w:rPr>
                <w:rFonts w:ascii="Times New Roman" w:hAnsi="Times New Roman" w:cs="Times New Roman"/>
              </w:rPr>
              <w:t>or editing</w:t>
            </w:r>
            <w:r w:rsidR="00E6386C" w:rsidRPr="004E7EEA">
              <w:rPr>
                <w:rFonts w:ascii="Times New Roman" w:hAnsi="Times New Roman" w:cs="Times New Roman"/>
              </w:rPr>
              <w:t xml:space="preserve"> a new </w:t>
            </w:r>
            <w:r w:rsidRPr="004E7EEA">
              <w:rPr>
                <w:rFonts w:ascii="Times New Roman" w:hAnsi="Times New Roman" w:cs="Times New Roman"/>
              </w:rPr>
              <w:t>item</w:t>
            </w:r>
            <w:r w:rsidR="00E6386C" w:rsidRPr="004E7EEA">
              <w:rPr>
                <w:rFonts w:ascii="Times New Roman" w:hAnsi="Times New Roman" w:cs="Times New Roman"/>
              </w:rPr>
              <w:t>.</w:t>
            </w:r>
          </w:p>
        </w:tc>
      </w:tr>
      <w:tr w:rsidR="00D21422" w:rsidRPr="001E6CCA" w14:paraId="5E1466A7" w14:textId="77777777" w:rsidTr="00573594">
        <w:tc>
          <w:tcPr>
            <w:tcW w:w="1271" w:type="dxa"/>
          </w:tcPr>
          <w:p w14:paraId="11CCED9F" w14:textId="77777777" w:rsidR="00D21422" w:rsidRPr="001E6CCA" w:rsidRDefault="00D21422"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44DD02FB" w14:textId="0111507B" w:rsidR="00D21422" w:rsidRDefault="00F8114C" w:rsidP="00071AA3">
            <w:pPr>
              <w:pStyle w:val="ListParagraph"/>
              <w:numPr>
                <w:ilvl w:val="0"/>
                <w:numId w:val="9"/>
              </w:numPr>
              <w:adjustRightInd w:val="0"/>
              <w:snapToGrid w:val="0"/>
              <w:spacing w:line="360" w:lineRule="auto"/>
              <w:rPr>
                <w:rFonts w:ascii="Times New Roman" w:hAnsi="Times New Roman" w:cs="Times New Roman"/>
              </w:rPr>
            </w:pPr>
            <w:r>
              <w:rPr>
                <w:rFonts w:ascii="Times New Roman" w:hAnsi="Times New Roman" w:cs="Times New Roman"/>
              </w:rPr>
              <w:t xml:space="preserve">Sales </w:t>
            </w:r>
            <w:r w:rsidR="005A3ED4">
              <w:rPr>
                <w:rFonts w:ascii="Times New Roman" w:hAnsi="Times New Roman" w:cs="Times New Roman"/>
              </w:rPr>
              <w:t>managers</w:t>
            </w:r>
            <w:r>
              <w:rPr>
                <w:rFonts w:ascii="Times New Roman" w:hAnsi="Times New Roman" w:cs="Times New Roman"/>
              </w:rPr>
              <w:t xml:space="preserve"> click button</w:t>
            </w:r>
            <w:r w:rsidR="00C53411">
              <w:rPr>
                <w:rFonts w:ascii="Times New Roman" w:hAnsi="Times New Roman" w:cs="Times New Roman"/>
              </w:rPr>
              <w:t xml:space="preserve"> “Item Management” from Dashboard</w:t>
            </w:r>
            <w:r w:rsidR="004E7EEA">
              <w:rPr>
                <w:rFonts w:ascii="Times New Roman" w:hAnsi="Times New Roman" w:cs="Times New Roman"/>
              </w:rPr>
              <w:t>.</w:t>
            </w:r>
          </w:p>
          <w:p w14:paraId="37A7C2AC" w14:textId="61ABF0DC" w:rsidR="00D16A42" w:rsidRDefault="008D6C74" w:rsidP="00071AA3">
            <w:pPr>
              <w:pStyle w:val="ListParagraph"/>
              <w:numPr>
                <w:ilvl w:val="0"/>
                <w:numId w:val="9"/>
              </w:numPr>
              <w:adjustRightInd w:val="0"/>
              <w:snapToGrid w:val="0"/>
              <w:spacing w:line="360" w:lineRule="auto"/>
              <w:rPr>
                <w:rFonts w:ascii="Times New Roman" w:hAnsi="Times New Roman" w:cs="Times New Roman"/>
              </w:rPr>
            </w:pPr>
            <w:r>
              <w:rPr>
                <w:rFonts w:ascii="Times New Roman" w:hAnsi="Times New Roman" w:cs="Times New Roman"/>
              </w:rPr>
              <w:t>After click</w:t>
            </w:r>
            <w:r w:rsidR="00D02407">
              <w:rPr>
                <w:rFonts w:ascii="Times New Roman" w:hAnsi="Times New Roman" w:cs="Times New Roman"/>
              </w:rPr>
              <w:t xml:space="preserve"> inside, it will </w:t>
            </w:r>
            <w:r w:rsidR="005A3ED4">
              <w:rPr>
                <w:rFonts w:ascii="Times New Roman" w:hAnsi="Times New Roman" w:cs="Times New Roman"/>
              </w:rPr>
              <w:t>show</w:t>
            </w:r>
            <w:r w:rsidR="00D02407">
              <w:rPr>
                <w:rFonts w:ascii="Times New Roman" w:hAnsi="Times New Roman" w:cs="Times New Roman"/>
              </w:rPr>
              <w:t xml:space="preserve"> a table with </w:t>
            </w:r>
            <w:r w:rsidR="004E7EEA">
              <w:rPr>
                <w:rFonts w:ascii="Times New Roman" w:hAnsi="Times New Roman" w:cs="Times New Roman"/>
              </w:rPr>
              <w:t>details of each item</w:t>
            </w:r>
            <w:r w:rsidR="00207F3E">
              <w:rPr>
                <w:rFonts w:ascii="Times New Roman" w:hAnsi="Times New Roman" w:cs="Times New Roman"/>
              </w:rPr>
              <w:t xml:space="preserve"> and </w:t>
            </w:r>
            <w:r w:rsidR="00072826">
              <w:rPr>
                <w:rFonts w:ascii="Times New Roman" w:hAnsi="Times New Roman" w:cs="Times New Roman"/>
              </w:rPr>
              <w:t xml:space="preserve">below the table is the </w:t>
            </w:r>
            <w:r w:rsidR="00584B19">
              <w:rPr>
                <w:rFonts w:ascii="Times New Roman" w:hAnsi="Times New Roman" w:cs="Times New Roman"/>
              </w:rPr>
              <w:t>input form</w:t>
            </w:r>
            <w:r w:rsidR="004E7EEA">
              <w:rPr>
                <w:rFonts w:ascii="Times New Roman" w:hAnsi="Times New Roman" w:cs="Times New Roman"/>
              </w:rPr>
              <w:t>.</w:t>
            </w:r>
            <w:r w:rsidR="00207F3E">
              <w:rPr>
                <w:rFonts w:ascii="Times New Roman" w:hAnsi="Times New Roman" w:cs="Times New Roman"/>
              </w:rPr>
              <w:t xml:space="preserve"> </w:t>
            </w:r>
          </w:p>
          <w:p w14:paraId="6CB11F43" w14:textId="77777777" w:rsidR="00642F15" w:rsidRDefault="00642F15" w:rsidP="00071AA3">
            <w:pPr>
              <w:pStyle w:val="ListParagraph"/>
              <w:numPr>
                <w:ilvl w:val="0"/>
                <w:numId w:val="9"/>
              </w:numPr>
              <w:adjustRightInd w:val="0"/>
              <w:snapToGrid w:val="0"/>
              <w:spacing w:line="360" w:lineRule="auto"/>
              <w:rPr>
                <w:rFonts w:ascii="Times New Roman" w:hAnsi="Times New Roman" w:cs="Times New Roman"/>
              </w:rPr>
            </w:pPr>
            <w:r>
              <w:rPr>
                <w:rFonts w:ascii="Times New Roman" w:hAnsi="Times New Roman" w:cs="Times New Roman"/>
              </w:rPr>
              <w:t xml:space="preserve">Sales manager can </w:t>
            </w:r>
            <w:r w:rsidR="002513F8">
              <w:rPr>
                <w:rFonts w:ascii="Times New Roman" w:hAnsi="Times New Roman" w:cs="Times New Roman"/>
              </w:rPr>
              <w:t>insert</w:t>
            </w:r>
            <w:r>
              <w:rPr>
                <w:rFonts w:ascii="Times New Roman" w:hAnsi="Times New Roman" w:cs="Times New Roman"/>
              </w:rPr>
              <w:t xml:space="preserve"> the details of</w:t>
            </w:r>
            <w:r w:rsidR="00207F3E">
              <w:rPr>
                <w:rFonts w:ascii="Times New Roman" w:hAnsi="Times New Roman" w:cs="Times New Roman"/>
              </w:rPr>
              <w:t xml:space="preserve"> </w:t>
            </w:r>
            <w:r w:rsidR="002513F8">
              <w:rPr>
                <w:rFonts w:ascii="Times New Roman" w:hAnsi="Times New Roman" w:cs="Times New Roman"/>
              </w:rPr>
              <w:t xml:space="preserve">new item like item’s name, price, </w:t>
            </w:r>
            <w:r w:rsidR="00EB20A1">
              <w:rPr>
                <w:rFonts w:ascii="Times New Roman" w:hAnsi="Times New Roman" w:cs="Times New Roman"/>
              </w:rPr>
              <w:t>stock we added and its supplier ID.</w:t>
            </w:r>
          </w:p>
          <w:p w14:paraId="7FFA79D1" w14:textId="77777777" w:rsidR="00E83598" w:rsidRDefault="00D26A40" w:rsidP="00071AA3">
            <w:pPr>
              <w:pStyle w:val="ListParagraph"/>
              <w:numPr>
                <w:ilvl w:val="0"/>
                <w:numId w:val="9"/>
              </w:numPr>
              <w:adjustRightInd w:val="0"/>
              <w:snapToGrid w:val="0"/>
              <w:spacing w:line="360" w:lineRule="auto"/>
              <w:rPr>
                <w:rFonts w:ascii="Times New Roman" w:hAnsi="Times New Roman" w:cs="Times New Roman"/>
              </w:rPr>
            </w:pPr>
            <w:r>
              <w:rPr>
                <w:rFonts w:ascii="Times New Roman" w:hAnsi="Times New Roman" w:cs="Times New Roman"/>
              </w:rPr>
              <w:t xml:space="preserve">Sales manager </w:t>
            </w:r>
            <w:r w:rsidR="00661975">
              <w:rPr>
                <w:rFonts w:ascii="Times New Roman" w:hAnsi="Times New Roman" w:cs="Times New Roman"/>
              </w:rPr>
              <w:t xml:space="preserve">can edit and delete the </w:t>
            </w:r>
            <w:r w:rsidR="00D7554C">
              <w:rPr>
                <w:rFonts w:ascii="Times New Roman" w:hAnsi="Times New Roman" w:cs="Times New Roman"/>
              </w:rPr>
              <w:t>item details</w:t>
            </w:r>
            <w:r w:rsidR="00107B31">
              <w:rPr>
                <w:rFonts w:ascii="Times New Roman" w:hAnsi="Times New Roman" w:cs="Times New Roman"/>
              </w:rPr>
              <w:t>.</w:t>
            </w:r>
          </w:p>
          <w:p w14:paraId="1B3F14F9" w14:textId="7707342A" w:rsidR="00D21422" w:rsidRPr="001E6CCA" w:rsidRDefault="00E83598" w:rsidP="00071AA3">
            <w:pPr>
              <w:pStyle w:val="ListParagraph"/>
              <w:numPr>
                <w:ilvl w:val="0"/>
                <w:numId w:val="9"/>
              </w:numPr>
              <w:adjustRightInd w:val="0"/>
              <w:snapToGrid w:val="0"/>
              <w:spacing w:line="360" w:lineRule="auto"/>
              <w:rPr>
                <w:rFonts w:ascii="Times New Roman" w:hAnsi="Times New Roman" w:cs="Times New Roman"/>
              </w:rPr>
            </w:pPr>
            <w:r>
              <w:rPr>
                <w:rFonts w:ascii="Times New Roman" w:hAnsi="Times New Roman" w:cs="Times New Roman"/>
              </w:rPr>
              <w:t>Once sales manager click “Add”</w:t>
            </w:r>
            <w:r w:rsidR="00D7554C">
              <w:rPr>
                <w:rFonts w:ascii="Times New Roman" w:hAnsi="Times New Roman" w:cs="Times New Roman"/>
              </w:rPr>
              <w:t xml:space="preserve"> </w:t>
            </w:r>
            <w:r>
              <w:rPr>
                <w:rFonts w:ascii="Times New Roman" w:hAnsi="Times New Roman" w:cs="Times New Roman"/>
              </w:rPr>
              <w:t xml:space="preserve">button, the item details may </w:t>
            </w:r>
            <w:r w:rsidR="00D62641">
              <w:rPr>
                <w:rFonts w:ascii="Times New Roman" w:hAnsi="Times New Roman" w:cs="Times New Roman"/>
              </w:rPr>
              <w:t>show</w:t>
            </w:r>
            <w:r>
              <w:rPr>
                <w:rFonts w:ascii="Times New Roman" w:hAnsi="Times New Roman" w:cs="Times New Roman"/>
              </w:rPr>
              <w:t xml:space="preserve"> on the table above.</w:t>
            </w:r>
          </w:p>
        </w:tc>
      </w:tr>
      <w:tr w:rsidR="00D21422" w:rsidRPr="001E6CCA" w14:paraId="096BCAD7" w14:textId="77777777" w:rsidTr="00573594">
        <w:tc>
          <w:tcPr>
            <w:tcW w:w="1271" w:type="dxa"/>
          </w:tcPr>
          <w:p w14:paraId="4FB30F7A" w14:textId="77777777" w:rsidR="00D21422" w:rsidRPr="001E6CCA" w:rsidRDefault="00D21422"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236589FF" w14:textId="59176910" w:rsidR="00D21422" w:rsidRPr="001E6CCA" w:rsidRDefault="00E83598" w:rsidP="00071AA3">
            <w:pPr>
              <w:adjustRightInd w:val="0"/>
              <w:snapToGrid w:val="0"/>
              <w:contextualSpacing/>
              <w:rPr>
                <w:rFonts w:cs="Times New Roman"/>
              </w:rPr>
            </w:pPr>
            <w:r>
              <w:rPr>
                <w:rFonts w:cs="Times New Roman"/>
              </w:rPr>
              <w:t>N/A.</w:t>
            </w:r>
          </w:p>
        </w:tc>
      </w:tr>
    </w:tbl>
    <w:p w14:paraId="3517A460" w14:textId="77777777" w:rsidR="00D21422" w:rsidRPr="00D21422" w:rsidRDefault="00D21422" w:rsidP="00071AA3">
      <w:pPr>
        <w:adjustRightInd w:val="0"/>
        <w:snapToGrid w:val="0"/>
        <w:spacing w:after="0"/>
        <w:contextualSpacing/>
      </w:pPr>
    </w:p>
    <w:p w14:paraId="26C6F71E"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595469FE" w14:textId="54FA70D1" w:rsidR="00BC7CE4" w:rsidRDefault="00BC7CE4" w:rsidP="00071AA3">
      <w:pPr>
        <w:pStyle w:val="Heading4"/>
        <w:adjustRightInd w:val="0"/>
        <w:snapToGrid w:val="0"/>
        <w:spacing w:before="0" w:after="0" w:line="360" w:lineRule="auto"/>
        <w:contextualSpacing/>
        <w:rPr>
          <w:rFonts w:cs="Times New Roman"/>
          <w:sz w:val="30"/>
          <w:szCs w:val="32"/>
        </w:rPr>
      </w:pPr>
      <w:bookmarkStart w:id="18" w:name="_Toc199885216"/>
      <w:r>
        <w:lastRenderedPageBreak/>
        <w:t xml:space="preserve">1.1.1.6 Manage the suppliers </w:t>
      </w:r>
      <w:r w:rsidR="003F4889">
        <w:rPr>
          <w:rFonts w:cs="Times New Roman"/>
          <w:sz w:val="30"/>
          <w:szCs w:val="32"/>
        </w:rPr>
        <w:t>(Sales Manager)</w:t>
      </w:r>
      <w:bookmarkEnd w:id="18"/>
    </w:p>
    <w:tbl>
      <w:tblPr>
        <w:tblStyle w:val="TableGrid"/>
        <w:tblW w:w="0" w:type="auto"/>
        <w:tblLook w:val="04A0" w:firstRow="1" w:lastRow="0" w:firstColumn="1" w:lastColumn="0" w:noHBand="0" w:noVBand="1"/>
      </w:tblPr>
      <w:tblGrid>
        <w:gridCol w:w="1630"/>
        <w:gridCol w:w="7369"/>
      </w:tblGrid>
      <w:tr w:rsidR="004C60EE" w:rsidRPr="001E6CCA" w14:paraId="326E0F0D" w14:textId="77777777" w:rsidTr="00573594">
        <w:tc>
          <w:tcPr>
            <w:tcW w:w="1271" w:type="dxa"/>
          </w:tcPr>
          <w:p w14:paraId="73B155E6"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75394DE4" w14:textId="254F55AE" w:rsidR="004C60EE" w:rsidRPr="001E6CCA" w:rsidRDefault="004C60EE" w:rsidP="00071AA3">
            <w:pPr>
              <w:adjustRightInd w:val="0"/>
              <w:snapToGrid w:val="0"/>
              <w:contextualSpacing/>
              <w:rPr>
                <w:rFonts w:cs="Times New Roman"/>
                <w:sz w:val="24"/>
                <w:szCs w:val="24"/>
              </w:rPr>
            </w:pPr>
            <w:r>
              <w:rPr>
                <w:sz w:val="24"/>
                <w:szCs w:val="24"/>
              </w:rPr>
              <w:t>Manage the suppliers</w:t>
            </w:r>
          </w:p>
        </w:tc>
      </w:tr>
      <w:tr w:rsidR="004C60EE" w:rsidRPr="001E6CCA" w14:paraId="43E0E0DF" w14:textId="77777777" w:rsidTr="00573594">
        <w:tc>
          <w:tcPr>
            <w:tcW w:w="1271" w:type="dxa"/>
          </w:tcPr>
          <w:p w14:paraId="43443CD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2BDFCDA4" w14:textId="7FC17074" w:rsidR="004C60EE" w:rsidRPr="001E6CCA" w:rsidRDefault="005A276D" w:rsidP="00071AA3">
            <w:pPr>
              <w:adjustRightInd w:val="0"/>
              <w:snapToGrid w:val="0"/>
              <w:contextualSpacing/>
              <w:jc w:val="left"/>
              <w:rPr>
                <w:rFonts w:cs="Times New Roman"/>
                <w:sz w:val="24"/>
                <w:szCs w:val="24"/>
              </w:rPr>
            </w:pPr>
            <w:r>
              <w:rPr>
                <w:rFonts w:cs="Times New Roman"/>
                <w:sz w:val="24"/>
                <w:szCs w:val="24"/>
              </w:rPr>
              <w:t xml:space="preserve">Sales manager can insert </w:t>
            </w:r>
            <w:r w:rsidR="008C4581">
              <w:rPr>
                <w:rFonts w:cs="Times New Roman"/>
                <w:sz w:val="24"/>
                <w:szCs w:val="24"/>
              </w:rPr>
              <w:t xml:space="preserve">supplier </w:t>
            </w:r>
            <w:r w:rsidR="0055741D">
              <w:rPr>
                <w:rFonts w:cs="Times New Roman"/>
                <w:sz w:val="24"/>
                <w:szCs w:val="24"/>
              </w:rPr>
              <w:t>details</w:t>
            </w:r>
            <w:r w:rsidR="008C4581">
              <w:rPr>
                <w:rFonts w:cs="Times New Roman"/>
                <w:sz w:val="24"/>
                <w:szCs w:val="24"/>
              </w:rPr>
              <w:t xml:space="preserve">. After insert all detail, </w:t>
            </w:r>
            <w:r w:rsidR="00EB7B95">
              <w:rPr>
                <w:rFonts w:cs="Times New Roman"/>
                <w:sz w:val="24"/>
                <w:szCs w:val="24"/>
              </w:rPr>
              <w:t xml:space="preserve">sales manager can add </w:t>
            </w:r>
            <w:r w:rsidR="00C75918">
              <w:rPr>
                <w:rFonts w:cs="Times New Roman"/>
                <w:sz w:val="24"/>
                <w:szCs w:val="24"/>
              </w:rPr>
              <w:t>new supplier</w:t>
            </w:r>
            <w:r w:rsidR="00C67A4A">
              <w:rPr>
                <w:rFonts w:cs="Times New Roman"/>
                <w:sz w:val="24"/>
                <w:szCs w:val="24"/>
              </w:rPr>
              <w:t xml:space="preserve"> and edit or delete </w:t>
            </w:r>
            <w:r w:rsidR="008346BA">
              <w:rPr>
                <w:rFonts w:cs="Times New Roman"/>
                <w:sz w:val="24"/>
                <w:szCs w:val="24"/>
              </w:rPr>
              <w:t>supplier</w:t>
            </w:r>
            <w:r w:rsidR="00C75918">
              <w:rPr>
                <w:rFonts w:cs="Times New Roman"/>
                <w:sz w:val="24"/>
                <w:szCs w:val="24"/>
              </w:rPr>
              <w:t xml:space="preserve">. </w:t>
            </w:r>
          </w:p>
        </w:tc>
      </w:tr>
      <w:tr w:rsidR="004C60EE" w:rsidRPr="001E6CCA" w14:paraId="57B724AF" w14:textId="77777777" w:rsidTr="00573594">
        <w:tc>
          <w:tcPr>
            <w:tcW w:w="1271" w:type="dxa"/>
          </w:tcPr>
          <w:p w14:paraId="251FB21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4C00D9FA"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Sales Manager</w:t>
            </w:r>
          </w:p>
        </w:tc>
      </w:tr>
      <w:tr w:rsidR="004C60EE" w:rsidRPr="001E6CCA" w14:paraId="6D97ED43" w14:textId="77777777" w:rsidTr="00573594">
        <w:tc>
          <w:tcPr>
            <w:tcW w:w="1271" w:type="dxa"/>
          </w:tcPr>
          <w:p w14:paraId="280737C0"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7A4BB035" w14:textId="77777777" w:rsidR="00F27692" w:rsidRPr="001E6CCA" w:rsidRDefault="00F27692"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Sales manager</w:t>
            </w:r>
            <w:r w:rsidRPr="001E6CCA">
              <w:rPr>
                <w:rFonts w:ascii="Times New Roman" w:hAnsi="Times New Roman" w:cs="Times New Roman"/>
              </w:rPr>
              <w:t xml:space="preserve"> must be logged in to system with valid </w:t>
            </w:r>
            <w:r>
              <w:rPr>
                <w:rFonts w:ascii="Times New Roman" w:hAnsi="Times New Roman" w:cs="Times New Roman"/>
              </w:rPr>
              <w:t>manager</w:t>
            </w:r>
            <w:r w:rsidRPr="001E6CCA">
              <w:rPr>
                <w:rFonts w:ascii="Times New Roman" w:hAnsi="Times New Roman" w:cs="Times New Roman"/>
              </w:rPr>
              <w:t xml:space="preserve"> credentials</w:t>
            </w:r>
            <w:r>
              <w:rPr>
                <w:rFonts w:ascii="Times New Roman" w:hAnsi="Times New Roman" w:cs="Times New Roman"/>
              </w:rPr>
              <w:t>.</w:t>
            </w:r>
          </w:p>
          <w:p w14:paraId="37F282FD" w14:textId="2A66DFEA" w:rsidR="004C60EE" w:rsidRPr="00F27692" w:rsidRDefault="00F27692" w:rsidP="00071AA3">
            <w:pPr>
              <w:pStyle w:val="ListParagraph"/>
              <w:numPr>
                <w:ilvl w:val="0"/>
                <w:numId w:val="4"/>
              </w:numPr>
              <w:adjustRightInd w:val="0"/>
              <w:snapToGrid w:val="0"/>
              <w:spacing w:line="360" w:lineRule="auto"/>
              <w:rPr>
                <w:rFonts w:ascii="Times New Roman" w:hAnsi="Times New Roman" w:cs="Times New Roman"/>
                <w:sz w:val="24"/>
              </w:rPr>
            </w:pPr>
            <w:r w:rsidRPr="00F27692">
              <w:rPr>
                <w:rFonts w:ascii="Times New Roman" w:hAnsi="Times New Roman" w:cs="Times New Roman"/>
              </w:rPr>
              <w:t xml:space="preserve">Sales manager is in the process of adding or editing a new </w:t>
            </w:r>
            <w:r w:rsidR="00EF0A4A">
              <w:rPr>
                <w:rFonts w:ascii="Times New Roman" w:hAnsi="Times New Roman" w:cs="Times New Roman"/>
              </w:rPr>
              <w:t>supplier</w:t>
            </w:r>
            <w:r w:rsidRPr="00F27692">
              <w:rPr>
                <w:rFonts w:ascii="Times New Roman" w:hAnsi="Times New Roman" w:cs="Times New Roman"/>
              </w:rPr>
              <w:t>.</w:t>
            </w:r>
          </w:p>
        </w:tc>
      </w:tr>
      <w:tr w:rsidR="004C60EE" w:rsidRPr="001E6CCA" w14:paraId="08140390" w14:textId="77777777" w:rsidTr="00573594">
        <w:tc>
          <w:tcPr>
            <w:tcW w:w="1271" w:type="dxa"/>
          </w:tcPr>
          <w:p w14:paraId="78761CDF"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16ECEE7F" w14:textId="2D236CC1" w:rsidR="00864403" w:rsidRDefault="00864403" w:rsidP="00071AA3">
            <w:pPr>
              <w:pStyle w:val="ListParagraph"/>
              <w:numPr>
                <w:ilvl w:val="0"/>
                <w:numId w:val="10"/>
              </w:numPr>
              <w:adjustRightInd w:val="0"/>
              <w:snapToGrid w:val="0"/>
              <w:spacing w:line="360" w:lineRule="auto"/>
              <w:rPr>
                <w:rFonts w:ascii="Times New Roman" w:hAnsi="Times New Roman" w:cs="Times New Roman"/>
              </w:rPr>
            </w:pPr>
            <w:r>
              <w:rPr>
                <w:rFonts w:ascii="Times New Roman" w:hAnsi="Times New Roman" w:cs="Times New Roman"/>
              </w:rPr>
              <w:t>Sales managers click button “Sales Man</w:t>
            </w:r>
            <w:r w:rsidR="00932BFC">
              <w:rPr>
                <w:rFonts w:ascii="Times New Roman" w:hAnsi="Times New Roman" w:cs="Times New Roman"/>
              </w:rPr>
              <w:t>a</w:t>
            </w:r>
            <w:r>
              <w:rPr>
                <w:rFonts w:ascii="Times New Roman" w:hAnsi="Times New Roman" w:cs="Times New Roman"/>
              </w:rPr>
              <w:t>ger” from Dashboard.</w:t>
            </w:r>
          </w:p>
          <w:p w14:paraId="1A8639EF" w14:textId="6C860436" w:rsidR="00864403" w:rsidRDefault="00864403" w:rsidP="00071AA3">
            <w:pPr>
              <w:pStyle w:val="ListParagraph"/>
              <w:numPr>
                <w:ilvl w:val="0"/>
                <w:numId w:val="10"/>
              </w:numPr>
              <w:adjustRightInd w:val="0"/>
              <w:snapToGrid w:val="0"/>
              <w:spacing w:line="360" w:lineRule="auto"/>
              <w:rPr>
                <w:rFonts w:ascii="Times New Roman" w:hAnsi="Times New Roman" w:cs="Times New Roman"/>
              </w:rPr>
            </w:pPr>
            <w:r>
              <w:rPr>
                <w:rFonts w:ascii="Times New Roman" w:hAnsi="Times New Roman" w:cs="Times New Roman"/>
              </w:rPr>
              <w:t xml:space="preserve">After click inside, it will show a </w:t>
            </w:r>
            <w:r w:rsidR="00E66AC2">
              <w:rPr>
                <w:rFonts w:ascii="Times New Roman" w:hAnsi="Times New Roman" w:cs="Times New Roman"/>
              </w:rPr>
              <w:t>list</w:t>
            </w:r>
            <w:r>
              <w:rPr>
                <w:rFonts w:ascii="Times New Roman" w:hAnsi="Times New Roman" w:cs="Times New Roman"/>
              </w:rPr>
              <w:t xml:space="preserve"> with details of each </w:t>
            </w:r>
            <w:r w:rsidR="00E66AC2">
              <w:rPr>
                <w:rFonts w:ascii="Times New Roman" w:hAnsi="Times New Roman" w:cs="Times New Roman"/>
              </w:rPr>
              <w:t>supplier</w:t>
            </w:r>
            <w:r>
              <w:rPr>
                <w:rFonts w:ascii="Times New Roman" w:hAnsi="Times New Roman" w:cs="Times New Roman"/>
              </w:rPr>
              <w:t xml:space="preserve"> and </w:t>
            </w:r>
            <w:r w:rsidR="00E66AC2">
              <w:rPr>
                <w:rFonts w:ascii="Times New Roman" w:hAnsi="Times New Roman" w:cs="Times New Roman"/>
              </w:rPr>
              <w:t>above</w:t>
            </w:r>
            <w:r>
              <w:rPr>
                <w:rFonts w:ascii="Times New Roman" w:hAnsi="Times New Roman" w:cs="Times New Roman"/>
              </w:rPr>
              <w:t xml:space="preserve"> the </w:t>
            </w:r>
            <w:r w:rsidR="00E66AC2">
              <w:rPr>
                <w:rFonts w:ascii="Times New Roman" w:hAnsi="Times New Roman" w:cs="Times New Roman"/>
              </w:rPr>
              <w:t>list</w:t>
            </w:r>
            <w:r>
              <w:rPr>
                <w:rFonts w:ascii="Times New Roman" w:hAnsi="Times New Roman" w:cs="Times New Roman"/>
              </w:rPr>
              <w:t xml:space="preserve"> is the input form. </w:t>
            </w:r>
          </w:p>
          <w:p w14:paraId="2A694E5B" w14:textId="5BBE773C" w:rsidR="00864403" w:rsidRDefault="00864403" w:rsidP="00071AA3">
            <w:pPr>
              <w:pStyle w:val="ListParagraph"/>
              <w:numPr>
                <w:ilvl w:val="0"/>
                <w:numId w:val="10"/>
              </w:numPr>
              <w:adjustRightInd w:val="0"/>
              <w:snapToGrid w:val="0"/>
              <w:spacing w:line="360" w:lineRule="auto"/>
              <w:rPr>
                <w:rFonts w:ascii="Times New Roman" w:hAnsi="Times New Roman" w:cs="Times New Roman"/>
              </w:rPr>
            </w:pPr>
            <w:r>
              <w:rPr>
                <w:rFonts w:ascii="Times New Roman" w:hAnsi="Times New Roman" w:cs="Times New Roman"/>
              </w:rPr>
              <w:t xml:space="preserve">Sales manager can insert the details of new </w:t>
            </w:r>
            <w:r w:rsidR="00E66AC2">
              <w:rPr>
                <w:rFonts w:ascii="Times New Roman" w:hAnsi="Times New Roman" w:cs="Times New Roman"/>
              </w:rPr>
              <w:t>supplier</w:t>
            </w:r>
            <w:r>
              <w:rPr>
                <w:rFonts w:ascii="Times New Roman" w:hAnsi="Times New Roman" w:cs="Times New Roman"/>
              </w:rPr>
              <w:t xml:space="preserve"> like </w:t>
            </w:r>
            <w:r w:rsidR="00250FD2">
              <w:rPr>
                <w:rFonts w:ascii="Times New Roman" w:hAnsi="Times New Roman" w:cs="Times New Roman"/>
              </w:rPr>
              <w:t>supplier ID,</w:t>
            </w:r>
            <w:r>
              <w:rPr>
                <w:rFonts w:ascii="Times New Roman" w:hAnsi="Times New Roman" w:cs="Times New Roman"/>
              </w:rPr>
              <w:t xml:space="preserve"> </w:t>
            </w:r>
            <w:r w:rsidR="006624AA">
              <w:rPr>
                <w:rFonts w:ascii="Times New Roman" w:hAnsi="Times New Roman" w:cs="Times New Roman"/>
              </w:rPr>
              <w:t>supplier</w:t>
            </w:r>
            <w:r w:rsidR="00184886">
              <w:rPr>
                <w:rFonts w:ascii="Times New Roman" w:hAnsi="Times New Roman" w:cs="Times New Roman"/>
              </w:rPr>
              <w:t xml:space="preserve"> </w:t>
            </w:r>
            <w:r>
              <w:rPr>
                <w:rFonts w:ascii="Times New Roman" w:hAnsi="Times New Roman" w:cs="Times New Roman"/>
              </w:rPr>
              <w:t xml:space="preserve">name, </w:t>
            </w:r>
            <w:r w:rsidR="00CF4103">
              <w:rPr>
                <w:rFonts w:ascii="Times New Roman" w:hAnsi="Times New Roman" w:cs="Times New Roman"/>
              </w:rPr>
              <w:t>contact detail and item ID</w:t>
            </w:r>
            <w:r>
              <w:rPr>
                <w:rFonts w:ascii="Times New Roman" w:hAnsi="Times New Roman" w:cs="Times New Roman"/>
              </w:rPr>
              <w:t>.</w:t>
            </w:r>
          </w:p>
          <w:p w14:paraId="526F0264" w14:textId="1BD1271E" w:rsidR="001F0831" w:rsidRDefault="001F0831" w:rsidP="00071AA3">
            <w:pPr>
              <w:pStyle w:val="ListParagraph"/>
              <w:numPr>
                <w:ilvl w:val="0"/>
                <w:numId w:val="10"/>
              </w:numPr>
              <w:adjustRightInd w:val="0"/>
              <w:snapToGrid w:val="0"/>
              <w:spacing w:line="360" w:lineRule="auto"/>
              <w:rPr>
                <w:rFonts w:ascii="Times New Roman" w:hAnsi="Times New Roman" w:cs="Times New Roman"/>
              </w:rPr>
            </w:pPr>
            <w:r>
              <w:rPr>
                <w:rFonts w:ascii="Times New Roman" w:hAnsi="Times New Roman" w:cs="Times New Roman"/>
              </w:rPr>
              <w:t xml:space="preserve">Sales manager can click “Add” button </w:t>
            </w:r>
            <w:r w:rsidR="003A028C">
              <w:rPr>
                <w:rFonts w:ascii="Times New Roman" w:hAnsi="Times New Roman" w:cs="Times New Roman"/>
              </w:rPr>
              <w:t>to add new supplier.</w:t>
            </w:r>
          </w:p>
          <w:p w14:paraId="3F1AE5E2" w14:textId="76F41A76" w:rsidR="009B4E7A" w:rsidRDefault="009B4E7A" w:rsidP="00071AA3">
            <w:pPr>
              <w:pStyle w:val="ListParagraph"/>
              <w:numPr>
                <w:ilvl w:val="0"/>
                <w:numId w:val="10"/>
              </w:numPr>
              <w:adjustRightInd w:val="0"/>
              <w:snapToGrid w:val="0"/>
              <w:spacing w:line="360" w:lineRule="auto"/>
              <w:rPr>
                <w:rFonts w:ascii="Times New Roman" w:hAnsi="Times New Roman" w:cs="Times New Roman"/>
              </w:rPr>
            </w:pPr>
            <w:r>
              <w:rPr>
                <w:rFonts w:ascii="Times New Roman" w:hAnsi="Times New Roman" w:cs="Times New Roman"/>
              </w:rPr>
              <w:t xml:space="preserve">Once sales manager click “Add” button, the </w:t>
            </w:r>
            <w:r w:rsidR="00B42E86">
              <w:rPr>
                <w:rFonts w:ascii="Times New Roman" w:hAnsi="Times New Roman" w:cs="Times New Roman"/>
              </w:rPr>
              <w:t>supplier</w:t>
            </w:r>
            <w:r>
              <w:rPr>
                <w:rFonts w:ascii="Times New Roman" w:hAnsi="Times New Roman" w:cs="Times New Roman"/>
              </w:rPr>
              <w:t xml:space="preserve"> details may show on the </w:t>
            </w:r>
            <w:r w:rsidR="00F95215">
              <w:rPr>
                <w:rFonts w:ascii="Times New Roman" w:hAnsi="Times New Roman" w:cs="Times New Roman"/>
              </w:rPr>
              <w:t>list</w:t>
            </w:r>
            <w:r>
              <w:rPr>
                <w:rFonts w:ascii="Times New Roman" w:hAnsi="Times New Roman" w:cs="Times New Roman"/>
              </w:rPr>
              <w:t xml:space="preserve"> </w:t>
            </w:r>
            <w:r w:rsidR="00F95215">
              <w:rPr>
                <w:rFonts w:ascii="Times New Roman" w:hAnsi="Times New Roman" w:cs="Times New Roman"/>
              </w:rPr>
              <w:t>below</w:t>
            </w:r>
            <w:r>
              <w:rPr>
                <w:rFonts w:ascii="Times New Roman" w:hAnsi="Times New Roman" w:cs="Times New Roman"/>
              </w:rPr>
              <w:t>.</w:t>
            </w:r>
          </w:p>
          <w:p w14:paraId="663E88D3" w14:textId="569C04A2" w:rsidR="004C60EE" w:rsidRPr="001E6CCA" w:rsidRDefault="00864403" w:rsidP="00071AA3">
            <w:pPr>
              <w:pStyle w:val="ListParagraph"/>
              <w:numPr>
                <w:ilvl w:val="0"/>
                <w:numId w:val="10"/>
              </w:numPr>
              <w:adjustRightInd w:val="0"/>
              <w:snapToGrid w:val="0"/>
              <w:spacing w:line="360" w:lineRule="auto"/>
              <w:rPr>
                <w:rFonts w:ascii="Times New Roman" w:hAnsi="Times New Roman" w:cs="Times New Roman"/>
              </w:rPr>
            </w:pPr>
            <w:r>
              <w:rPr>
                <w:rFonts w:ascii="Times New Roman" w:hAnsi="Times New Roman" w:cs="Times New Roman"/>
              </w:rPr>
              <w:t xml:space="preserve">Sales manager can </w:t>
            </w:r>
            <w:r w:rsidR="004B45D6">
              <w:rPr>
                <w:rFonts w:ascii="Times New Roman" w:hAnsi="Times New Roman" w:cs="Times New Roman"/>
              </w:rPr>
              <w:t xml:space="preserve">select </w:t>
            </w:r>
            <w:r w:rsidR="00F07E83">
              <w:rPr>
                <w:rFonts w:ascii="Times New Roman" w:hAnsi="Times New Roman" w:cs="Times New Roman"/>
              </w:rPr>
              <w:t xml:space="preserve">a supplier at the supplier list </w:t>
            </w:r>
            <w:r w:rsidR="009B4E7A">
              <w:rPr>
                <w:rFonts w:ascii="Times New Roman" w:hAnsi="Times New Roman" w:cs="Times New Roman"/>
              </w:rPr>
              <w:t xml:space="preserve">and </w:t>
            </w:r>
            <w:r>
              <w:rPr>
                <w:rFonts w:ascii="Times New Roman" w:hAnsi="Times New Roman" w:cs="Times New Roman"/>
              </w:rPr>
              <w:t xml:space="preserve">edit </w:t>
            </w:r>
            <w:r w:rsidR="009B4E7A">
              <w:rPr>
                <w:rFonts w:ascii="Times New Roman" w:hAnsi="Times New Roman" w:cs="Times New Roman"/>
              </w:rPr>
              <w:t>or</w:t>
            </w:r>
            <w:r>
              <w:rPr>
                <w:rFonts w:ascii="Times New Roman" w:hAnsi="Times New Roman" w:cs="Times New Roman"/>
              </w:rPr>
              <w:t xml:space="preserve"> delete the </w:t>
            </w:r>
            <w:r w:rsidR="003A028C">
              <w:rPr>
                <w:rFonts w:ascii="Times New Roman" w:hAnsi="Times New Roman" w:cs="Times New Roman"/>
              </w:rPr>
              <w:t>supplier</w:t>
            </w:r>
            <w:r>
              <w:rPr>
                <w:rFonts w:ascii="Times New Roman" w:hAnsi="Times New Roman" w:cs="Times New Roman"/>
              </w:rPr>
              <w:t>.</w:t>
            </w:r>
          </w:p>
        </w:tc>
      </w:tr>
      <w:tr w:rsidR="004C60EE" w:rsidRPr="001E6CCA" w14:paraId="7D4FACF4" w14:textId="77777777" w:rsidTr="00573594">
        <w:tc>
          <w:tcPr>
            <w:tcW w:w="1271" w:type="dxa"/>
          </w:tcPr>
          <w:p w14:paraId="02D956E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66E86AA2" w14:textId="440EBC4B" w:rsidR="004C60EE" w:rsidRPr="001E6CCA" w:rsidRDefault="008A2175" w:rsidP="00071AA3">
            <w:pPr>
              <w:adjustRightInd w:val="0"/>
              <w:snapToGrid w:val="0"/>
              <w:contextualSpacing/>
              <w:rPr>
                <w:rFonts w:cs="Times New Roman"/>
              </w:rPr>
            </w:pPr>
            <w:r>
              <w:rPr>
                <w:rFonts w:cs="Times New Roman"/>
              </w:rPr>
              <w:t>N/A</w:t>
            </w:r>
          </w:p>
        </w:tc>
      </w:tr>
    </w:tbl>
    <w:p w14:paraId="1CAEA9B5" w14:textId="77777777" w:rsidR="004C60EE" w:rsidRPr="004C60EE" w:rsidRDefault="004C60EE" w:rsidP="00071AA3">
      <w:pPr>
        <w:adjustRightInd w:val="0"/>
        <w:snapToGrid w:val="0"/>
        <w:spacing w:after="0"/>
        <w:contextualSpacing/>
        <w:rPr>
          <w:lang w:val="en-MY"/>
        </w:rPr>
      </w:pPr>
    </w:p>
    <w:p w14:paraId="1DD7C7DC"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2EE7EC61" w14:textId="3A02F0AC" w:rsidR="003F4889" w:rsidRDefault="003F4889" w:rsidP="00071AA3">
      <w:pPr>
        <w:pStyle w:val="Heading4"/>
        <w:adjustRightInd w:val="0"/>
        <w:snapToGrid w:val="0"/>
        <w:spacing w:before="0" w:after="0" w:line="360" w:lineRule="auto"/>
        <w:contextualSpacing/>
        <w:rPr>
          <w:rFonts w:cs="Times New Roman"/>
          <w:sz w:val="30"/>
          <w:szCs w:val="32"/>
        </w:rPr>
      </w:pPr>
      <w:bookmarkStart w:id="19" w:name="_Toc199885217"/>
      <w:r>
        <w:lastRenderedPageBreak/>
        <w:t xml:space="preserve">1.1.1.7 </w:t>
      </w:r>
      <w:r w:rsidR="007B29B9">
        <w:rPr>
          <w:rFonts w:cs="Times New Roman"/>
          <w:sz w:val="30"/>
          <w:szCs w:val="32"/>
        </w:rPr>
        <w:t>View purchase order (Sales Manager)</w:t>
      </w:r>
      <w:bookmarkEnd w:id="19"/>
    </w:p>
    <w:tbl>
      <w:tblPr>
        <w:tblStyle w:val="TableGrid"/>
        <w:tblW w:w="0" w:type="auto"/>
        <w:tblLook w:val="04A0" w:firstRow="1" w:lastRow="0" w:firstColumn="1" w:lastColumn="0" w:noHBand="0" w:noVBand="1"/>
      </w:tblPr>
      <w:tblGrid>
        <w:gridCol w:w="1630"/>
        <w:gridCol w:w="7369"/>
      </w:tblGrid>
      <w:tr w:rsidR="004C60EE" w:rsidRPr="001E6CCA" w14:paraId="28D5A344" w14:textId="77777777" w:rsidTr="00896B80">
        <w:tc>
          <w:tcPr>
            <w:tcW w:w="1630" w:type="dxa"/>
          </w:tcPr>
          <w:p w14:paraId="7BF65F1F"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35AC2A0A" w14:textId="019E9A7F" w:rsidR="004C60EE" w:rsidRPr="001E6CCA" w:rsidRDefault="004C60EE" w:rsidP="00071AA3">
            <w:pPr>
              <w:adjustRightInd w:val="0"/>
              <w:snapToGrid w:val="0"/>
              <w:contextualSpacing/>
              <w:rPr>
                <w:rFonts w:cs="Times New Roman"/>
                <w:sz w:val="24"/>
                <w:szCs w:val="24"/>
              </w:rPr>
            </w:pPr>
            <w:r>
              <w:rPr>
                <w:rFonts w:cs="Times New Roman"/>
                <w:sz w:val="24"/>
                <w:szCs w:val="24"/>
              </w:rPr>
              <w:t>View purchase order</w:t>
            </w:r>
          </w:p>
        </w:tc>
      </w:tr>
      <w:tr w:rsidR="004C60EE" w:rsidRPr="001E6CCA" w14:paraId="2B8B620D" w14:textId="77777777" w:rsidTr="00896B80">
        <w:tc>
          <w:tcPr>
            <w:tcW w:w="1630" w:type="dxa"/>
          </w:tcPr>
          <w:p w14:paraId="26E5352E"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4235F882" w14:textId="0F98655A" w:rsidR="004C60EE" w:rsidRPr="001E6CCA" w:rsidRDefault="00C31C24" w:rsidP="00071AA3">
            <w:pPr>
              <w:adjustRightInd w:val="0"/>
              <w:snapToGrid w:val="0"/>
              <w:contextualSpacing/>
              <w:jc w:val="left"/>
              <w:rPr>
                <w:rFonts w:cs="Times New Roman"/>
                <w:sz w:val="24"/>
                <w:szCs w:val="24"/>
              </w:rPr>
            </w:pPr>
            <w:r>
              <w:rPr>
                <w:rFonts w:cs="Times New Roman"/>
                <w:sz w:val="24"/>
                <w:szCs w:val="24"/>
              </w:rPr>
              <w:t xml:space="preserve">Sales manager can view </w:t>
            </w:r>
            <w:r w:rsidR="00A82F51">
              <w:rPr>
                <w:rFonts w:cs="Times New Roman"/>
                <w:sz w:val="24"/>
                <w:szCs w:val="24"/>
              </w:rPr>
              <w:t xml:space="preserve">details of </w:t>
            </w:r>
            <w:r>
              <w:rPr>
                <w:rFonts w:cs="Times New Roman"/>
                <w:sz w:val="24"/>
                <w:szCs w:val="24"/>
              </w:rPr>
              <w:t>purchase order</w:t>
            </w:r>
            <w:r w:rsidR="00A82F51">
              <w:rPr>
                <w:rFonts w:cs="Times New Roman"/>
                <w:sz w:val="24"/>
                <w:szCs w:val="24"/>
              </w:rPr>
              <w:t>s.</w:t>
            </w:r>
          </w:p>
        </w:tc>
      </w:tr>
      <w:tr w:rsidR="004C60EE" w:rsidRPr="001E6CCA" w14:paraId="694C9720" w14:textId="77777777" w:rsidTr="00896B80">
        <w:tc>
          <w:tcPr>
            <w:tcW w:w="1630" w:type="dxa"/>
          </w:tcPr>
          <w:p w14:paraId="1D3D69DC"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5812EE4B"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Sales Manager</w:t>
            </w:r>
          </w:p>
        </w:tc>
      </w:tr>
      <w:tr w:rsidR="004C60EE" w:rsidRPr="001E6CCA" w14:paraId="3DF92833" w14:textId="77777777" w:rsidTr="00896B80">
        <w:tc>
          <w:tcPr>
            <w:tcW w:w="1630" w:type="dxa"/>
          </w:tcPr>
          <w:p w14:paraId="3A4E8556"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46624BF2" w14:textId="77777777" w:rsidR="00A82F51" w:rsidRPr="001E6CCA" w:rsidRDefault="00A82F51"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Sales manager</w:t>
            </w:r>
            <w:r w:rsidRPr="001E6CCA">
              <w:rPr>
                <w:rFonts w:ascii="Times New Roman" w:hAnsi="Times New Roman" w:cs="Times New Roman"/>
              </w:rPr>
              <w:t xml:space="preserve"> must be logged in to system with valid </w:t>
            </w:r>
            <w:r>
              <w:rPr>
                <w:rFonts w:ascii="Times New Roman" w:hAnsi="Times New Roman" w:cs="Times New Roman"/>
              </w:rPr>
              <w:t>manager</w:t>
            </w:r>
            <w:r w:rsidRPr="001E6CCA">
              <w:rPr>
                <w:rFonts w:ascii="Times New Roman" w:hAnsi="Times New Roman" w:cs="Times New Roman"/>
              </w:rPr>
              <w:t xml:space="preserve"> credentials</w:t>
            </w:r>
            <w:r>
              <w:rPr>
                <w:rFonts w:ascii="Times New Roman" w:hAnsi="Times New Roman" w:cs="Times New Roman"/>
              </w:rPr>
              <w:t>.</w:t>
            </w:r>
          </w:p>
          <w:p w14:paraId="715DFE7E" w14:textId="6B900839" w:rsidR="004C60EE" w:rsidRPr="00896B80" w:rsidRDefault="00A82F51" w:rsidP="00071AA3">
            <w:pPr>
              <w:pStyle w:val="ListParagraph"/>
              <w:numPr>
                <w:ilvl w:val="0"/>
                <w:numId w:val="4"/>
              </w:numPr>
              <w:adjustRightInd w:val="0"/>
              <w:snapToGrid w:val="0"/>
              <w:spacing w:line="360" w:lineRule="auto"/>
              <w:rPr>
                <w:rFonts w:ascii="Times New Roman" w:hAnsi="Times New Roman" w:cs="Times New Roman"/>
                <w:sz w:val="24"/>
              </w:rPr>
            </w:pPr>
            <w:r w:rsidRPr="00F27692">
              <w:rPr>
                <w:rFonts w:ascii="Times New Roman" w:hAnsi="Times New Roman" w:cs="Times New Roman"/>
              </w:rPr>
              <w:t xml:space="preserve">Sales manager is in the process of </w:t>
            </w:r>
            <w:r>
              <w:rPr>
                <w:rFonts w:ascii="Times New Roman" w:hAnsi="Times New Roman" w:cs="Times New Roman"/>
              </w:rPr>
              <w:t>viewing purchase orders</w:t>
            </w:r>
            <w:r w:rsidRPr="00F27692">
              <w:rPr>
                <w:rFonts w:ascii="Times New Roman" w:hAnsi="Times New Roman" w:cs="Times New Roman"/>
              </w:rPr>
              <w:t>.</w:t>
            </w:r>
          </w:p>
        </w:tc>
      </w:tr>
      <w:tr w:rsidR="004C60EE" w:rsidRPr="001E6CCA" w14:paraId="44C617DF" w14:textId="77777777" w:rsidTr="00896B80">
        <w:tc>
          <w:tcPr>
            <w:tcW w:w="1630" w:type="dxa"/>
          </w:tcPr>
          <w:p w14:paraId="1A881342"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13F938A6" w14:textId="1C75AF31" w:rsidR="00CE640D" w:rsidRDefault="00A82F51" w:rsidP="00071AA3">
            <w:pPr>
              <w:pStyle w:val="ListParagraph"/>
              <w:numPr>
                <w:ilvl w:val="0"/>
                <w:numId w:val="47"/>
              </w:numPr>
              <w:adjustRightInd w:val="0"/>
              <w:snapToGrid w:val="0"/>
              <w:spacing w:line="360" w:lineRule="auto"/>
              <w:rPr>
                <w:rFonts w:ascii="Times New Roman" w:hAnsi="Times New Roman" w:cs="Times New Roman"/>
              </w:rPr>
            </w:pPr>
            <w:r>
              <w:rPr>
                <w:rFonts w:ascii="Times New Roman" w:hAnsi="Times New Roman" w:cs="Times New Roman"/>
              </w:rPr>
              <w:t xml:space="preserve"> </w:t>
            </w:r>
            <w:r w:rsidR="00CE640D">
              <w:rPr>
                <w:rFonts w:ascii="Times New Roman" w:hAnsi="Times New Roman" w:cs="Times New Roman"/>
              </w:rPr>
              <w:t>Sales managers click button “View Purchase Orders” from Dashboard.</w:t>
            </w:r>
          </w:p>
          <w:p w14:paraId="71577F93" w14:textId="644DB5FD" w:rsidR="004C60EE" w:rsidRPr="001E6CCA" w:rsidRDefault="00CE640D" w:rsidP="00071AA3">
            <w:pPr>
              <w:pStyle w:val="ListParagraph"/>
              <w:numPr>
                <w:ilvl w:val="0"/>
                <w:numId w:val="47"/>
              </w:numPr>
              <w:adjustRightInd w:val="0"/>
              <w:snapToGrid w:val="0"/>
              <w:spacing w:line="360" w:lineRule="auto"/>
              <w:rPr>
                <w:rFonts w:ascii="Times New Roman" w:hAnsi="Times New Roman" w:cs="Times New Roman"/>
              </w:rPr>
            </w:pPr>
            <w:r>
              <w:rPr>
                <w:rFonts w:ascii="Times New Roman" w:hAnsi="Times New Roman" w:cs="Times New Roman"/>
              </w:rPr>
              <w:t xml:space="preserve">After click inside, it will show a table with details of each </w:t>
            </w:r>
            <w:r w:rsidR="000653F4">
              <w:rPr>
                <w:rFonts w:ascii="Times New Roman" w:hAnsi="Times New Roman" w:cs="Times New Roman"/>
              </w:rPr>
              <w:t>purchase order</w:t>
            </w:r>
            <w:r w:rsidR="007616DE">
              <w:rPr>
                <w:rFonts w:ascii="Times New Roman" w:hAnsi="Times New Roman" w:cs="Times New Roman"/>
              </w:rPr>
              <w:t>.</w:t>
            </w:r>
            <w:r w:rsidR="000B4B17">
              <w:rPr>
                <w:rFonts w:ascii="Times New Roman" w:hAnsi="Times New Roman" w:cs="Times New Roman"/>
              </w:rPr>
              <w:t xml:space="preserve"> Detail including PO ID, Item ID, Product Name, Quantity, Supplier ID</w:t>
            </w:r>
            <w:r w:rsidR="00CD2ADC">
              <w:rPr>
                <w:rFonts w:ascii="Times New Roman" w:hAnsi="Times New Roman" w:cs="Times New Roman"/>
              </w:rPr>
              <w:t>, Supplier</w:t>
            </w:r>
            <w:r w:rsidR="000B4B17">
              <w:rPr>
                <w:rFonts w:ascii="Times New Roman" w:hAnsi="Times New Roman" w:cs="Times New Roman"/>
              </w:rPr>
              <w:t xml:space="preserve"> </w:t>
            </w:r>
            <w:r w:rsidR="009055D7">
              <w:rPr>
                <w:rFonts w:ascii="Times New Roman" w:hAnsi="Times New Roman" w:cs="Times New Roman"/>
              </w:rPr>
              <w:t xml:space="preserve">Name, Requisition ID, </w:t>
            </w:r>
            <w:r w:rsidR="00310F19">
              <w:rPr>
                <w:rFonts w:ascii="Times New Roman" w:hAnsi="Times New Roman" w:cs="Times New Roman"/>
              </w:rPr>
              <w:t>Price per Stock, Total Price, Purchase Date</w:t>
            </w:r>
            <w:r w:rsidR="00AA698B">
              <w:rPr>
                <w:rFonts w:ascii="Times New Roman" w:hAnsi="Times New Roman" w:cs="Times New Roman"/>
              </w:rPr>
              <w:t xml:space="preserve">, </w:t>
            </w:r>
            <w:r w:rsidR="009E3FAB">
              <w:rPr>
                <w:rFonts w:ascii="Times New Roman" w:hAnsi="Times New Roman" w:cs="Times New Roman"/>
              </w:rPr>
              <w:t>Purchasing Status and Purchase manager name.</w:t>
            </w:r>
          </w:p>
        </w:tc>
      </w:tr>
      <w:tr w:rsidR="004C60EE" w:rsidRPr="001E6CCA" w14:paraId="16D63FD4" w14:textId="77777777" w:rsidTr="00896B80">
        <w:tc>
          <w:tcPr>
            <w:tcW w:w="1630" w:type="dxa"/>
          </w:tcPr>
          <w:p w14:paraId="7E8EAE62"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42C4E6C7" w14:textId="63A2A827" w:rsidR="004C60EE" w:rsidRPr="001E6CCA" w:rsidRDefault="00180D0C" w:rsidP="00071AA3">
            <w:pPr>
              <w:adjustRightInd w:val="0"/>
              <w:snapToGrid w:val="0"/>
              <w:contextualSpacing/>
              <w:rPr>
                <w:rFonts w:cs="Times New Roman"/>
              </w:rPr>
            </w:pPr>
            <w:r>
              <w:rPr>
                <w:rFonts w:cs="Times New Roman"/>
              </w:rPr>
              <w:t>N/A</w:t>
            </w:r>
          </w:p>
        </w:tc>
      </w:tr>
    </w:tbl>
    <w:p w14:paraId="0301ED39" w14:textId="77777777" w:rsidR="004C60EE" w:rsidRPr="004C60EE" w:rsidRDefault="004C60EE" w:rsidP="00071AA3">
      <w:pPr>
        <w:adjustRightInd w:val="0"/>
        <w:snapToGrid w:val="0"/>
        <w:spacing w:after="0"/>
        <w:contextualSpacing/>
        <w:rPr>
          <w:lang w:val="en-MY"/>
        </w:rPr>
      </w:pPr>
    </w:p>
    <w:p w14:paraId="78ECA765"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56075095" w14:textId="7A1B006F" w:rsidR="007B29B9" w:rsidRDefault="007B29B9" w:rsidP="00071AA3">
      <w:pPr>
        <w:pStyle w:val="Heading4"/>
        <w:adjustRightInd w:val="0"/>
        <w:snapToGrid w:val="0"/>
        <w:spacing w:before="0" w:after="0" w:line="360" w:lineRule="auto"/>
        <w:contextualSpacing/>
      </w:pPr>
      <w:bookmarkStart w:id="20" w:name="_Toc199885218"/>
      <w:r>
        <w:lastRenderedPageBreak/>
        <w:t>1.1.1.8 Record daily sales (Sales Manager)</w:t>
      </w:r>
      <w:bookmarkEnd w:id="20"/>
    </w:p>
    <w:tbl>
      <w:tblPr>
        <w:tblStyle w:val="TableGrid"/>
        <w:tblW w:w="0" w:type="auto"/>
        <w:tblLook w:val="04A0" w:firstRow="1" w:lastRow="0" w:firstColumn="1" w:lastColumn="0" w:noHBand="0" w:noVBand="1"/>
      </w:tblPr>
      <w:tblGrid>
        <w:gridCol w:w="1630"/>
        <w:gridCol w:w="7369"/>
      </w:tblGrid>
      <w:tr w:rsidR="004C60EE" w:rsidRPr="001E6CCA" w14:paraId="0B6DD5B5" w14:textId="77777777" w:rsidTr="00180D0C">
        <w:tc>
          <w:tcPr>
            <w:tcW w:w="1630" w:type="dxa"/>
          </w:tcPr>
          <w:p w14:paraId="6365907A"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4A647874" w14:textId="0B30EC99" w:rsidR="004C60EE" w:rsidRPr="001E6CCA" w:rsidRDefault="004C60EE" w:rsidP="00071AA3">
            <w:pPr>
              <w:adjustRightInd w:val="0"/>
              <w:snapToGrid w:val="0"/>
              <w:contextualSpacing/>
              <w:rPr>
                <w:rFonts w:cs="Times New Roman"/>
                <w:sz w:val="24"/>
                <w:szCs w:val="24"/>
              </w:rPr>
            </w:pPr>
            <w:r>
              <w:rPr>
                <w:sz w:val="24"/>
                <w:szCs w:val="24"/>
              </w:rPr>
              <w:t>Record daily sales</w:t>
            </w:r>
          </w:p>
        </w:tc>
      </w:tr>
      <w:tr w:rsidR="004C60EE" w:rsidRPr="001E6CCA" w14:paraId="24AAAC2B" w14:textId="77777777" w:rsidTr="00180D0C">
        <w:tc>
          <w:tcPr>
            <w:tcW w:w="1630" w:type="dxa"/>
          </w:tcPr>
          <w:p w14:paraId="0FAC32E2"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5C28CF6F" w14:textId="7E7EA433" w:rsidR="004C60EE" w:rsidRPr="001E6CCA" w:rsidRDefault="00180D0C" w:rsidP="00071AA3">
            <w:pPr>
              <w:adjustRightInd w:val="0"/>
              <w:snapToGrid w:val="0"/>
              <w:contextualSpacing/>
              <w:jc w:val="left"/>
              <w:rPr>
                <w:rFonts w:cs="Times New Roman"/>
                <w:sz w:val="24"/>
                <w:szCs w:val="24"/>
              </w:rPr>
            </w:pPr>
            <w:r>
              <w:rPr>
                <w:rFonts w:cs="Times New Roman"/>
                <w:sz w:val="24"/>
                <w:szCs w:val="24"/>
              </w:rPr>
              <w:t>Sales manager can insert and add the item ID and quantity sold on that day.</w:t>
            </w:r>
          </w:p>
        </w:tc>
      </w:tr>
      <w:tr w:rsidR="004C60EE" w:rsidRPr="001E6CCA" w14:paraId="3A0CEF4F" w14:textId="77777777" w:rsidTr="00180D0C">
        <w:tc>
          <w:tcPr>
            <w:tcW w:w="1630" w:type="dxa"/>
          </w:tcPr>
          <w:p w14:paraId="429BB51A"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6A7F8B39"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Sales Manager</w:t>
            </w:r>
          </w:p>
        </w:tc>
      </w:tr>
      <w:tr w:rsidR="004C60EE" w:rsidRPr="001E6CCA" w14:paraId="2C643D2C" w14:textId="77777777" w:rsidTr="00180D0C">
        <w:tc>
          <w:tcPr>
            <w:tcW w:w="1630" w:type="dxa"/>
          </w:tcPr>
          <w:p w14:paraId="1D458F3B"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656995F0" w14:textId="77777777" w:rsidR="00180D0C" w:rsidRPr="001E6CCA" w:rsidRDefault="00180D0C"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Sales manager</w:t>
            </w:r>
            <w:r w:rsidRPr="001E6CCA">
              <w:rPr>
                <w:rFonts w:ascii="Times New Roman" w:hAnsi="Times New Roman" w:cs="Times New Roman"/>
              </w:rPr>
              <w:t xml:space="preserve"> must be logged in to system with valid </w:t>
            </w:r>
            <w:r>
              <w:rPr>
                <w:rFonts w:ascii="Times New Roman" w:hAnsi="Times New Roman" w:cs="Times New Roman"/>
              </w:rPr>
              <w:t>manager</w:t>
            </w:r>
            <w:r w:rsidRPr="001E6CCA">
              <w:rPr>
                <w:rFonts w:ascii="Times New Roman" w:hAnsi="Times New Roman" w:cs="Times New Roman"/>
              </w:rPr>
              <w:t xml:space="preserve"> credentials</w:t>
            </w:r>
            <w:r>
              <w:rPr>
                <w:rFonts w:ascii="Times New Roman" w:hAnsi="Times New Roman" w:cs="Times New Roman"/>
              </w:rPr>
              <w:t>.</w:t>
            </w:r>
          </w:p>
          <w:p w14:paraId="109482A2" w14:textId="2432E197" w:rsidR="004C60EE" w:rsidRPr="00180D0C" w:rsidRDefault="00180D0C" w:rsidP="00071AA3">
            <w:pPr>
              <w:pStyle w:val="ListParagraph"/>
              <w:numPr>
                <w:ilvl w:val="0"/>
                <w:numId w:val="4"/>
              </w:numPr>
              <w:adjustRightInd w:val="0"/>
              <w:snapToGrid w:val="0"/>
              <w:spacing w:line="360" w:lineRule="auto"/>
              <w:rPr>
                <w:rFonts w:ascii="Times New Roman" w:hAnsi="Times New Roman" w:cs="Times New Roman"/>
                <w:sz w:val="24"/>
              </w:rPr>
            </w:pPr>
            <w:r w:rsidRPr="00180D0C">
              <w:rPr>
                <w:rFonts w:ascii="Times New Roman" w:hAnsi="Times New Roman" w:cs="Times New Roman"/>
              </w:rPr>
              <w:t>Sales manager is in the process of adding or updating a new sales record.</w:t>
            </w:r>
          </w:p>
        </w:tc>
      </w:tr>
      <w:tr w:rsidR="004C60EE" w:rsidRPr="001E6CCA" w14:paraId="136CD92C" w14:textId="77777777" w:rsidTr="00180D0C">
        <w:tc>
          <w:tcPr>
            <w:tcW w:w="1630" w:type="dxa"/>
          </w:tcPr>
          <w:p w14:paraId="1C8B7CEE"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531368C7" w14:textId="77777777" w:rsidR="00180D0C" w:rsidRDefault="00180D0C" w:rsidP="00071AA3">
            <w:pPr>
              <w:pStyle w:val="ListParagraph"/>
              <w:numPr>
                <w:ilvl w:val="0"/>
                <w:numId w:val="12"/>
              </w:numPr>
              <w:adjustRightInd w:val="0"/>
              <w:snapToGrid w:val="0"/>
              <w:spacing w:line="360" w:lineRule="auto"/>
              <w:rPr>
                <w:rFonts w:ascii="Times New Roman" w:hAnsi="Times New Roman" w:cs="Times New Roman"/>
              </w:rPr>
            </w:pPr>
            <w:r>
              <w:rPr>
                <w:rFonts w:ascii="Times New Roman" w:hAnsi="Times New Roman" w:cs="Times New Roman"/>
              </w:rPr>
              <w:t>Sales managers click button “Daily Sales Entry” from Dashboard.</w:t>
            </w:r>
          </w:p>
          <w:p w14:paraId="2AA78A2A" w14:textId="77777777" w:rsidR="00180D0C" w:rsidRDefault="00180D0C" w:rsidP="00071AA3">
            <w:pPr>
              <w:pStyle w:val="ListParagraph"/>
              <w:numPr>
                <w:ilvl w:val="0"/>
                <w:numId w:val="12"/>
              </w:numPr>
              <w:adjustRightInd w:val="0"/>
              <w:snapToGrid w:val="0"/>
              <w:spacing w:line="360" w:lineRule="auto"/>
              <w:rPr>
                <w:rFonts w:ascii="Times New Roman" w:hAnsi="Times New Roman" w:cs="Times New Roman"/>
              </w:rPr>
            </w:pPr>
            <w:r>
              <w:rPr>
                <w:rFonts w:ascii="Times New Roman" w:hAnsi="Times New Roman" w:cs="Times New Roman"/>
              </w:rPr>
              <w:t xml:space="preserve">After click inside, it will show a table with details of each item, quantity and date that sold on that day. </w:t>
            </w:r>
          </w:p>
          <w:p w14:paraId="786C2800" w14:textId="77777777" w:rsidR="00180D0C" w:rsidRDefault="00180D0C" w:rsidP="00071AA3">
            <w:pPr>
              <w:pStyle w:val="ListParagraph"/>
              <w:numPr>
                <w:ilvl w:val="0"/>
                <w:numId w:val="12"/>
              </w:numPr>
              <w:adjustRightInd w:val="0"/>
              <w:snapToGrid w:val="0"/>
              <w:spacing w:line="360" w:lineRule="auto"/>
              <w:rPr>
                <w:rFonts w:ascii="Times New Roman" w:hAnsi="Times New Roman" w:cs="Times New Roman"/>
              </w:rPr>
            </w:pPr>
            <w:r>
              <w:rPr>
                <w:rFonts w:ascii="Times New Roman" w:hAnsi="Times New Roman" w:cs="Times New Roman"/>
              </w:rPr>
              <w:t>Sales manager can insert item ID, and its quantity sold on a day.</w:t>
            </w:r>
          </w:p>
          <w:p w14:paraId="6847716C" w14:textId="77777777" w:rsidR="00180D0C" w:rsidRDefault="00180D0C" w:rsidP="00071AA3">
            <w:pPr>
              <w:pStyle w:val="ListParagraph"/>
              <w:numPr>
                <w:ilvl w:val="0"/>
                <w:numId w:val="12"/>
              </w:numPr>
              <w:adjustRightInd w:val="0"/>
              <w:snapToGrid w:val="0"/>
              <w:spacing w:line="360" w:lineRule="auto"/>
              <w:rPr>
                <w:rFonts w:ascii="Times New Roman" w:hAnsi="Times New Roman" w:cs="Times New Roman"/>
              </w:rPr>
            </w:pPr>
            <w:r>
              <w:rPr>
                <w:rFonts w:ascii="Times New Roman" w:hAnsi="Times New Roman" w:cs="Times New Roman"/>
              </w:rPr>
              <w:t>Sales manager can click “Add” button to add new sales record.</w:t>
            </w:r>
          </w:p>
          <w:p w14:paraId="17D72BF5" w14:textId="77777777" w:rsidR="00180D0C" w:rsidRDefault="00180D0C" w:rsidP="00071AA3">
            <w:pPr>
              <w:pStyle w:val="ListParagraph"/>
              <w:numPr>
                <w:ilvl w:val="0"/>
                <w:numId w:val="12"/>
              </w:numPr>
              <w:adjustRightInd w:val="0"/>
              <w:snapToGrid w:val="0"/>
              <w:spacing w:line="360" w:lineRule="auto"/>
              <w:rPr>
                <w:rFonts w:ascii="Times New Roman" w:hAnsi="Times New Roman" w:cs="Times New Roman"/>
              </w:rPr>
            </w:pPr>
            <w:r>
              <w:rPr>
                <w:rFonts w:ascii="Times New Roman" w:hAnsi="Times New Roman" w:cs="Times New Roman"/>
              </w:rPr>
              <w:t>Once sales manager click “Add” button, the sales record may show on the table above.</w:t>
            </w:r>
          </w:p>
          <w:p w14:paraId="2E4475ED" w14:textId="34BE02D0" w:rsidR="004C60EE" w:rsidRPr="001E6CCA" w:rsidRDefault="00180D0C" w:rsidP="00071AA3">
            <w:pPr>
              <w:pStyle w:val="ListParagraph"/>
              <w:numPr>
                <w:ilvl w:val="0"/>
                <w:numId w:val="12"/>
              </w:numPr>
              <w:adjustRightInd w:val="0"/>
              <w:snapToGrid w:val="0"/>
              <w:spacing w:line="360" w:lineRule="auto"/>
              <w:rPr>
                <w:rFonts w:ascii="Times New Roman" w:hAnsi="Times New Roman" w:cs="Times New Roman"/>
              </w:rPr>
            </w:pPr>
            <w:r>
              <w:rPr>
                <w:rFonts w:ascii="Times New Roman" w:hAnsi="Times New Roman" w:cs="Times New Roman"/>
              </w:rPr>
              <w:t>Sales manager can select a sales record at the table and insert a new quantity sold and click “Update” button to update its sales record.</w:t>
            </w:r>
          </w:p>
        </w:tc>
      </w:tr>
      <w:tr w:rsidR="004C60EE" w:rsidRPr="001E6CCA" w14:paraId="4754F6AD" w14:textId="77777777" w:rsidTr="00180D0C">
        <w:tc>
          <w:tcPr>
            <w:tcW w:w="1630" w:type="dxa"/>
          </w:tcPr>
          <w:p w14:paraId="51D418D1"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50C8EDBB" w14:textId="67C84220" w:rsidR="004C60EE" w:rsidRPr="001E6CCA" w:rsidRDefault="00180D0C" w:rsidP="00071AA3">
            <w:pPr>
              <w:adjustRightInd w:val="0"/>
              <w:snapToGrid w:val="0"/>
              <w:contextualSpacing/>
              <w:rPr>
                <w:rFonts w:cs="Times New Roman"/>
              </w:rPr>
            </w:pPr>
            <w:r>
              <w:rPr>
                <w:rFonts w:cs="Times New Roman"/>
              </w:rPr>
              <w:t>N/A</w:t>
            </w:r>
          </w:p>
        </w:tc>
      </w:tr>
    </w:tbl>
    <w:p w14:paraId="6D1F434B" w14:textId="77777777" w:rsidR="004C60EE" w:rsidRPr="004C60EE" w:rsidRDefault="004C60EE" w:rsidP="00071AA3">
      <w:pPr>
        <w:adjustRightInd w:val="0"/>
        <w:snapToGrid w:val="0"/>
        <w:spacing w:after="0"/>
        <w:contextualSpacing/>
        <w:rPr>
          <w:lang w:val="en-MY"/>
        </w:rPr>
      </w:pPr>
    </w:p>
    <w:p w14:paraId="6137B6D6"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25C5A3C6" w14:textId="29DEBE4F" w:rsidR="007B29B9" w:rsidRDefault="007B29B9" w:rsidP="00071AA3">
      <w:pPr>
        <w:pStyle w:val="Heading4"/>
        <w:adjustRightInd w:val="0"/>
        <w:snapToGrid w:val="0"/>
        <w:spacing w:before="0" w:after="0" w:line="360" w:lineRule="auto"/>
        <w:contextualSpacing/>
        <w:rPr>
          <w:rFonts w:cs="Times New Roman"/>
          <w:sz w:val="30"/>
          <w:szCs w:val="32"/>
        </w:rPr>
      </w:pPr>
      <w:bookmarkStart w:id="21" w:name="_Toc199885219"/>
      <w:r>
        <w:lastRenderedPageBreak/>
        <w:t>1.1.1.</w:t>
      </w:r>
      <w:r w:rsidR="004F2EA3">
        <w:rPr>
          <w:rFonts w:cs="Times New Roman"/>
          <w:sz w:val="30"/>
          <w:szCs w:val="32"/>
        </w:rPr>
        <w:t>9 Create purchase requisition (Sales Manager)</w:t>
      </w:r>
      <w:bookmarkEnd w:id="21"/>
    </w:p>
    <w:tbl>
      <w:tblPr>
        <w:tblStyle w:val="TableGrid"/>
        <w:tblW w:w="0" w:type="auto"/>
        <w:tblLook w:val="04A0" w:firstRow="1" w:lastRow="0" w:firstColumn="1" w:lastColumn="0" w:noHBand="0" w:noVBand="1"/>
      </w:tblPr>
      <w:tblGrid>
        <w:gridCol w:w="1630"/>
        <w:gridCol w:w="7369"/>
      </w:tblGrid>
      <w:tr w:rsidR="004C60EE" w:rsidRPr="001E6CCA" w14:paraId="245C5170" w14:textId="77777777" w:rsidTr="00AF2CCC">
        <w:tc>
          <w:tcPr>
            <w:tcW w:w="1630" w:type="dxa"/>
          </w:tcPr>
          <w:p w14:paraId="22E3CEE0"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18843E72" w14:textId="6B507AA0" w:rsidR="004C60EE" w:rsidRPr="001E6CCA" w:rsidRDefault="004C60EE" w:rsidP="00071AA3">
            <w:pPr>
              <w:adjustRightInd w:val="0"/>
              <w:snapToGrid w:val="0"/>
              <w:contextualSpacing/>
              <w:rPr>
                <w:rFonts w:cs="Times New Roman"/>
                <w:sz w:val="24"/>
                <w:szCs w:val="24"/>
              </w:rPr>
            </w:pPr>
            <w:r>
              <w:rPr>
                <w:sz w:val="24"/>
                <w:szCs w:val="24"/>
              </w:rPr>
              <w:t>Create purchase requisition</w:t>
            </w:r>
          </w:p>
        </w:tc>
      </w:tr>
      <w:tr w:rsidR="004C60EE" w:rsidRPr="001E6CCA" w14:paraId="4FAB8CF2" w14:textId="77777777" w:rsidTr="00AF2CCC">
        <w:tc>
          <w:tcPr>
            <w:tcW w:w="1630" w:type="dxa"/>
          </w:tcPr>
          <w:p w14:paraId="04AD0E1B"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7E02E22B" w14:textId="51F68AF7" w:rsidR="004C60EE" w:rsidRPr="001E6CCA" w:rsidRDefault="00D41328" w:rsidP="00071AA3">
            <w:pPr>
              <w:adjustRightInd w:val="0"/>
              <w:snapToGrid w:val="0"/>
              <w:contextualSpacing/>
              <w:jc w:val="left"/>
              <w:rPr>
                <w:rFonts w:cs="Times New Roman"/>
                <w:sz w:val="24"/>
                <w:szCs w:val="24"/>
              </w:rPr>
            </w:pPr>
            <w:r>
              <w:rPr>
                <w:rFonts w:cs="Times New Roman"/>
                <w:sz w:val="24"/>
                <w:szCs w:val="24"/>
              </w:rPr>
              <w:t xml:space="preserve">Sales manager can insert </w:t>
            </w:r>
            <w:r w:rsidR="0097307D">
              <w:rPr>
                <w:rFonts w:cs="Times New Roman"/>
                <w:sz w:val="24"/>
                <w:szCs w:val="24"/>
              </w:rPr>
              <w:t xml:space="preserve">purchase </w:t>
            </w:r>
            <w:r w:rsidR="004A4FA8">
              <w:rPr>
                <w:rFonts w:cs="Times New Roman"/>
                <w:sz w:val="24"/>
                <w:szCs w:val="24"/>
              </w:rPr>
              <w:t>item’s</w:t>
            </w:r>
            <w:r w:rsidR="0097307D">
              <w:rPr>
                <w:rFonts w:cs="Times New Roman"/>
                <w:sz w:val="24"/>
                <w:szCs w:val="24"/>
              </w:rPr>
              <w:t xml:space="preserve"> detail</w:t>
            </w:r>
            <w:r w:rsidR="004F1BD0">
              <w:rPr>
                <w:rFonts w:cs="Times New Roman"/>
                <w:sz w:val="24"/>
                <w:szCs w:val="24"/>
              </w:rPr>
              <w:t xml:space="preserve"> and </w:t>
            </w:r>
            <w:r w:rsidR="004A4FA8">
              <w:rPr>
                <w:rFonts w:cs="Times New Roman"/>
                <w:sz w:val="24"/>
                <w:szCs w:val="24"/>
              </w:rPr>
              <w:t xml:space="preserve">add them to purchase </w:t>
            </w:r>
            <w:r w:rsidR="00BF7F1E">
              <w:rPr>
                <w:rFonts w:cs="Times New Roman"/>
                <w:sz w:val="24"/>
                <w:szCs w:val="24"/>
              </w:rPr>
              <w:t>requisition.</w:t>
            </w:r>
            <w:r w:rsidR="004F1BD0">
              <w:rPr>
                <w:rFonts w:cs="Times New Roman"/>
                <w:sz w:val="24"/>
                <w:szCs w:val="24"/>
              </w:rPr>
              <w:t xml:space="preserve"> </w:t>
            </w:r>
          </w:p>
        </w:tc>
      </w:tr>
      <w:tr w:rsidR="004C60EE" w:rsidRPr="001E6CCA" w14:paraId="1AB2558D" w14:textId="77777777" w:rsidTr="00AF2CCC">
        <w:tc>
          <w:tcPr>
            <w:tcW w:w="1630" w:type="dxa"/>
          </w:tcPr>
          <w:p w14:paraId="034B0D8A"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715310A4"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Sales Manager</w:t>
            </w:r>
          </w:p>
        </w:tc>
      </w:tr>
      <w:tr w:rsidR="004C60EE" w:rsidRPr="001E6CCA" w14:paraId="2342E46B" w14:textId="77777777" w:rsidTr="00AF2CCC">
        <w:tc>
          <w:tcPr>
            <w:tcW w:w="1630" w:type="dxa"/>
          </w:tcPr>
          <w:p w14:paraId="4688B0E7"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344A9FE5" w14:textId="77777777" w:rsidR="00AF2CCC" w:rsidRPr="001E6CCA" w:rsidRDefault="00AF2CCC"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Sales manager</w:t>
            </w:r>
            <w:r w:rsidRPr="001E6CCA">
              <w:rPr>
                <w:rFonts w:ascii="Times New Roman" w:hAnsi="Times New Roman" w:cs="Times New Roman"/>
              </w:rPr>
              <w:t xml:space="preserve"> must be logged in to system with valid </w:t>
            </w:r>
            <w:r>
              <w:rPr>
                <w:rFonts w:ascii="Times New Roman" w:hAnsi="Times New Roman" w:cs="Times New Roman"/>
              </w:rPr>
              <w:t>manager</w:t>
            </w:r>
            <w:r w:rsidRPr="001E6CCA">
              <w:rPr>
                <w:rFonts w:ascii="Times New Roman" w:hAnsi="Times New Roman" w:cs="Times New Roman"/>
              </w:rPr>
              <w:t xml:space="preserve"> credentials</w:t>
            </w:r>
            <w:r>
              <w:rPr>
                <w:rFonts w:ascii="Times New Roman" w:hAnsi="Times New Roman" w:cs="Times New Roman"/>
              </w:rPr>
              <w:t>.</w:t>
            </w:r>
          </w:p>
          <w:p w14:paraId="04F76DFB" w14:textId="3CE5C5E4" w:rsidR="004C60EE" w:rsidRPr="00AF2CCC" w:rsidRDefault="00AF2CCC" w:rsidP="00071AA3">
            <w:pPr>
              <w:pStyle w:val="ListParagraph"/>
              <w:numPr>
                <w:ilvl w:val="0"/>
                <w:numId w:val="4"/>
              </w:numPr>
              <w:adjustRightInd w:val="0"/>
              <w:snapToGrid w:val="0"/>
              <w:spacing w:line="360" w:lineRule="auto"/>
              <w:rPr>
                <w:rFonts w:ascii="Times New Roman" w:hAnsi="Times New Roman" w:cs="Times New Roman"/>
                <w:sz w:val="24"/>
              </w:rPr>
            </w:pPr>
            <w:r w:rsidRPr="00AF2CCC">
              <w:rPr>
                <w:rFonts w:ascii="Times New Roman" w:hAnsi="Times New Roman" w:cs="Times New Roman"/>
              </w:rPr>
              <w:t xml:space="preserve">Sales manager is in the process of adding </w:t>
            </w:r>
            <w:r w:rsidR="00D378FC">
              <w:rPr>
                <w:rFonts w:ascii="Times New Roman" w:hAnsi="Times New Roman" w:cs="Times New Roman"/>
              </w:rPr>
              <w:t>and save a new purchase requisition</w:t>
            </w:r>
            <w:r w:rsidRPr="00AF2CCC">
              <w:rPr>
                <w:rFonts w:ascii="Times New Roman" w:hAnsi="Times New Roman" w:cs="Times New Roman"/>
              </w:rPr>
              <w:t>.</w:t>
            </w:r>
          </w:p>
        </w:tc>
      </w:tr>
      <w:tr w:rsidR="004C60EE" w:rsidRPr="001E6CCA" w14:paraId="6874E5B5" w14:textId="77777777" w:rsidTr="00AF2CCC">
        <w:tc>
          <w:tcPr>
            <w:tcW w:w="1630" w:type="dxa"/>
          </w:tcPr>
          <w:p w14:paraId="5841931E"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1F8150C1" w14:textId="4D9F22C3" w:rsidR="000D6431" w:rsidRDefault="000D6431" w:rsidP="00071AA3">
            <w:pPr>
              <w:pStyle w:val="ListParagraph"/>
              <w:numPr>
                <w:ilvl w:val="0"/>
                <w:numId w:val="13"/>
              </w:numPr>
              <w:adjustRightInd w:val="0"/>
              <w:snapToGrid w:val="0"/>
              <w:spacing w:line="360" w:lineRule="auto"/>
              <w:rPr>
                <w:rFonts w:ascii="Times New Roman" w:hAnsi="Times New Roman" w:cs="Times New Roman"/>
              </w:rPr>
            </w:pPr>
            <w:r>
              <w:rPr>
                <w:rFonts w:ascii="Times New Roman" w:hAnsi="Times New Roman" w:cs="Times New Roman"/>
              </w:rPr>
              <w:t>Sales managers click button “</w:t>
            </w:r>
            <w:r w:rsidR="00DC6C9F">
              <w:rPr>
                <w:rFonts w:ascii="Times New Roman" w:hAnsi="Times New Roman" w:cs="Times New Roman"/>
              </w:rPr>
              <w:t>Create Purchase Requisition</w:t>
            </w:r>
            <w:r>
              <w:rPr>
                <w:rFonts w:ascii="Times New Roman" w:hAnsi="Times New Roman" w:cs="Times New Roman"/>
              </w:rPr>
              <w:t>” from Dashboard.</w:t>
            </w:r>
          </w:p>
          <w:p w14:paraId="3F03B369" w14:textId="6C12D572" w:rsidR="000D6431" w:rsidRDefault="00AF2CCC" w:rsidP="00071AA3">
            <w:pPr>
              <w:pStyle w:val="ListParagraph"/>
              <w:numPr>
                <w:ilvl w:val="0"/>
                <w:numId w:val="13"/>
              </w:numPr>
              <w:adjustRightInd w:val="0"/>
              <w:snapToGrid w:val="0"/>
              <w:spacing w:line="360" w:lineRule="auto"/>
              <w:rPr>
                <w:rFonts w:ascii="Times New Roman" w:hAnsi="Times New Roman" w:cs="Times New Roman"/>
              </w:rPr>
            </w:pPr>
            <w:r>
              <w:rPr>
                <w:rFonts w:ascii="Times New Roman" w:hAnsi="Times New Roman" w:cs="Times New Roman"/>
              </w:rPr>
              <w:t>After click inside</w:t>
            </w:r>
            <w:r w:rsidR="00E0680C">
              <w:rPr>
                <w:rFonts w:ascii="Times New Roman" w:hAnsi="Times New Roman" w:cs="Times New Roman"/>
              </w:rPr>
              <w:t xml:space="preserve">, sales manager can insert </w:t>
            </w:r>
            <w:r w:rsidR="00182042">
              <w:rPr>
                <w:rFonts w:ascii="Times New Roman" w:hAnsi="Times New Roman" w:cs="Times New Roman"/>
              </w:rPr>
              <w:t xml:space="preserve">sales manager ID, item ID and quantity to create purchase requisition.  </w:t>
            </w:r>
          </w:p>
          <w:p w14:paraId="597A224F" w14:textId="0CBF8D2B" w:rsidR="0092629E" w:rsidRDefault="0092629E" w:rsidP="00071AA3">
            <w:pPr>
              <w:pStyle w:val="ListParagraph"/>
              <w:numPr>
                <w:ilvl w:val="0"/>
                <w:numId w:val="13"/>
              </w:numPr>
              <w:adjustRightInd w:val="0"/>
              <w:snapToGrid w:val="0"/>
              <w:spacing w:line="360" w:lineRule="auto"/>
              <w:rPr>
                <w:rFonts w:ascii="Times New Roman" w:hAnsi="Times New Roman" w:cs="Times New Roman"/>
              </w:rPr>
            </w:pPr>
            <w:r>
              <w:rPr>
                <w:rFonts w:ascii="Times New Roman" w:hAnsi="Times New Roman" w:cs="Times New Roman"/>
              </w:rPr>
              <w:t>After sales manager click “Add item” button, the requisition details may show at the table below.</w:t>
            </w:r>
          </w:p>
          <w:p w14:paraId="647D2632" w14:textId="68EC0E5F" w:rsidR="00966704" w:rsidRDefault="004E7295" w:rsidP="00071AA3">
            <w:pPr>
              <w:pStyle w:val="ListParagraph"/>
              <w:numPr>
                <w:ilvl w:val="0"/>
                <w:numId w:val="13"/>
              </w:numPr>
              <w:adjustRightInd w:val="0"/>
              <w:snapToGrid w:val="0"/>
              <w:spacing w:line="360" w:lineRule="auto"/>
              <w:rPr>
                <w:rFonts w:ascii="Times New Roman" w:hAnsi="Times New Roman" w:cs="Times New Roman"/>
              </w:rPr>
            </w:pPr>
            <w:r>
              <w:rPr>
                <w:rFonts w:ascii="Times New Roman" w:hAnsi="Times New Roman" w:cs="Times New Roman"/>
              </w:rPr>
              <w:t>The system will auto</w:t>
            </w:r>
            <w:r w:rsidR="0098382E">
              <w:rPr>
                <w:rFonts w:ascii="Times New Roman" w:hAnsi="Times New Roman" w:cs="Times New Roman"/>
              </w:rPr>
              <w:t xml:space="preserve"> generated</w:t>
            </w:r>
            <w:r>
              <w:rPr>
                <w:rFonts w:ascii="Times New Roman" w:hAnsi="Times New Roman" w:cs="Times New Roman"/>
              </w:rPr>
              <w:t xml:space="preserve"> requisition</w:t>
            </w:r>
            <w:r w:rsidR="0098382E">
              <w:rPr>
                <w:rFonts w:ascii="Times New Roman" w:hAnsi="Times New Roman" w:cs="Times New Roman"/>
              </w:rPr>
              <w:t xml:space="preserve"> ID and Date that </w:t>
            </w:r>
            <w:r w:rsidR="00C60782">
              <w:rPr>
                <w:rFonts w:ascii="Times New Roman" w:hAnsi="Times New Roman" w:cs="Times New Roman"/>
              </w:rPr>
              <w:t>create</w:t>
            </w:r>
            <w:r w:rsidR="0098382E">
              <w:rPr>
                <w:rFonts w:ascii="Times New Roman" w:hAnsi="Times New Roman" w:cs="Times New Roman"/>
              </w:rPr>
              <w:t xml:space="preserve"> </w:t>
            </w:r>
            <w:r w:rsidR="00C60782">
              <w:rPr>
                <w:rFonts w:ascii="Times New Roman" w:hAnsi="Times New Roman" w:cs="Times New Roman"/>
              </w:rPr>
              <w:t>requisition</w:t>
            </w:r>
            <w:r w:rsidR="009A559B">
              <w:rPr>
                <w:rFonts w:ascii="Times New Roman" w:hAnsi="Times New Roman" w:cs="Times New Roman"/>
              </w:rPr>
              <w:t>.</w:t>
            </w:r>
          </w:p>
          <w:p w14:paraId="66B5D337" w14:textId="47136B00" w:rsidR="004C60EE" w:rsidRPr="001E6CCA" w:rsidRDefault="00996967" w:rsidP="00071AA3">
            <w:pPr>
              <w:pStyle w:val="ListParagraph"/>
              <w:numPr>
                <w:ilvl w:val="0"/>
                <w:numId w:val="13"/>
              </w:numPr>
              <w:adjustRightInd w:val="0"/>
              <w:snapToGrid w:val="0"/>
              <w:spacing w:line="360" w:lineRule="auto"/>
              <w:rPr>
                <w:rFonts w:ascii="Times New Roman" w:hAnsi="Times New Roman" w:cs="Times New Roman"/>
              </w:rPr>
            </w:pPr>
            <w:r>
              <w:rPr>
                <w:rFonts w:ascii="Times New Roman" w:hAnsi="Times New Roman" w:cs="Times New Roman"/>
              </w:rPr>
              <w:t xml:space="preserve">After checking the </w:t>
            </w:r>
            <w:r w:rsidR="00505086">
              <w:rPr>
                <w:rFonts w:ascii="Times New Roman" w:hAnsi="Times New Roman" w:cs="Times New Roman"/>
              </w:rPr>
              <w:t>details of requisition,</w:t>
            </w:r>
            <w:r w:rsidR="000D6431">
              <w:rPr>
                <w:rFonts w:ascii="Times New Roman" w:hAnsi="Times New Roman" w:cs="Times New Roman"/>
              </w:rPr>
              <w:t xml:space="preserve"> sales manager </w:t>
            </w:r>
            <w:r w:rsidR="00505086">
              <w:rPr>
                <w:rFonts w:ascii="Times New Roman" w:hAnsi="Times New Roman" w:cs="Times New Roman"/>
              </w:rPr>
              <w:t xml:space="preserve">can </w:t>
            </w:r>
            <w:r w:rsidR="000D6431">
              <w:rPr>
                <w:rFonts w:ascii="Times New Roman" w:hAnsi="Times New Roman" w:cs="Times New Roman"/>
              </w:rPr>
              <w:t>click “</w:t>
            </w:r>
            <w:r w:rsidR="00505086">
              <w:rPr>
                <w:rFonts w:ascii="Times New Roman" w:hAnsi="Times New Roman" w:cs="Times New Roman"/>
              </w:rPr>
              <w:t>Save Requisition</w:t>
            </w:r>
            <w:r w:rsidR="000D6431">
              <w:rPr>
                <w:rFonts w:ascii="Times New Roman" w:hAnsi="Times New Roman" w:cs="Times New Roman"/>
              </w:rPr>
              <w:t>” button</w:t>
            </w:r>
            <w:r w:rsidR="00505086">
              <w:rPr>
                <w:rFonts w:ascii="Times New Roman" w:hAnsi="Times New Roman" w:cs="Times New Roman"/>
              </w:rPr>
              <w:t xml:space="preserve"> to save</w:t>
            </w:r>
            <w:r w:rsidR="000D6431">
              <w:rPr>
                <w:rFonts w:ascii="Times New Roman" w:hAnsi="Times New Roman" w:cs="Times New Roman"/>
              </w:rPr>
              <w:t xml:space="preserve"> the </w:t>
            </w:r>
            <w:r w:rsidR="00505086">
              <w:rPr>
                <w:rFonts w:ascii="Times New Roman" w:hAnsi="Times New Roman" w:cs="Times New Roman"/>
              </w:rPr>
              <w:t>purchase requisit</w:t>
            </w:r>
            <w:r w:rsidR="005F2C09">
              <w:rPr>
                <w:rFonts w:ascii="Times New Roman" w:hAnsi="Times New Roman" w:cs="Times New Roman"/>
              </w:rPr>
              <w:t>i</w:t>
            </w:r>
            <w:r w:rsidR="00505086">
              <w:rPr>
                <w:rFonts w:ascii="Times New Roman" w:hAnsi="Times New Roman" w:cs="Times New Roman"/>
              </w:rPr>
              <w:t>on</w:t>
            </w:r>
            <w:r w:rsidR="000D6431" w:rsidRPr="0092629E">
              <w:rPr>
                <w:rFonts w:cs="Times New Roman"/>
              </w:rPr>
              <w:t>.</w:t>
            </w:r>
          </w:p>
        </w:tc>
      </w:tr>
      <w:tr w:rsidR="004C60EE" w:rsidRPr="001E6CCA" w14:paraId="64559EF0" w14:textId="77777777" w:rsidTr="00AF2CCC">
        <w:tc>
          <w:tcPr>
            <w:tcW w:w="1630" w:type="dxa"/>
          </w:tcPr>
          <w:p w14:paraId="679D2CD7"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13CE1704" w14:textId="591FC5CD" w:rsidR="004C60EE" w:rsidRPr="001E6CCA" w:rsidRDefault="005F2C09" w:rsidP="00071AA3">
            <w:pPr>
              <w:adjustRightInd w:val="0"/>
              <w:snapToGrid w:val="0"/>
              <w:contextualSpacing/>
              <w:rPr>
                <w:rFonts w:cs="Times New Roman"/>
              </w:rPr>
            </w:pPr>
            <w:r>
              <w:rPr>
                <w:rFonts w:cs="Times New Roman"/>
              </w:rPr>
              <w:t>N/A</w:t>
            </w:r>
          </w:p>
        </w:tc>
      </w:tr>
    </w:tbl>
    <w:p w14:paraId="3DF609D4" w14:textId="77777777" w:rsidR="004C60EE" w:rsidRPr="004C60EE" w:rsidRDefault="004C60EE" w:rsidP="00071AA3">
      <w:pPr>
        <w:adjustRightInd w:val="0"/>
        <w:snapToGrid w:val="0"/>
        <w:spacing w:after="0"/>
        <w:contextualSpacing/>
        <w:rPr>
          <w:lang w:val="en-MY"/>
        </w:rPr>
      </w:pPr>
    </w:p>
    <w:p w14:paraId="686668C9"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21BC19D4" w14:textId="316E1D4A" w:rsidR="004F2EA3" w:rsidRDefault="004F2EA3" w:rsidP="00071AA3">
      <w:pPr>
        <w:pStyle w:val="Heading4"/>
        <w:adjustRightInd w:val="0"/>
        <w:snapToGrid w:val="0"/>
        <w:spacing w:before="0" w:after="0" w:line="360" w:lineRule="auto"/>
        <w:contextualSpacing/>
      </w:pPr>
      <w:bookmarkStart w:id="22" w:name="_Toc199885220"/>
      <w:r>
        <w:lastRenderedPageBreak/>
        <w:t>1.1.1.10 View purchase requisition (Sales Manager)</w:t>
      </w:r>
      <w:bookmarkEnd w:id="22"/>
    </w:p>
    <w:tbl>
      <w:tblPr>
        <w:tblStyle w:val="TableGrid"/>
        <w:tblW w:w="0" w:type="auto"/>
        <w:tblLook w:val="04A0" w:firstRow="1" w:lastRow="0" w:firstColumn="1" w:lastColumn="0" w:noHBand="0" w:noVBand="1"/>
      </w:tblPr>
      <w:tblGrid>
        <w:gridCol w:w="1630"/>
        <w:gridCol w:w="7369"/>
      </w:tblGrid>
      <w:tr w:rsidR="004C60EE" w:rsidRPr="001E6CCA" w14:paraId="05606C7C" w14:textId="77777777" w:rsidTr="00573594">
        <w:tc>
          <w:tcPr>
            <w:tcW w:w="1271" w:type="dxa"/>
          </w:tcPr>
          <w:p w14:paraId="1744ECC7"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4A3C4644" w14:textId="496E8257" w:rsidR="004C60EE" w:rsidRPr="001E6CCA" w:rsidRDefault="004C60EE" w:rsidP="00071AA3">
            <w:pPr>
              <w:adjustRightInd w:val="0"/>
              <w:snapToGrid w:val="0"/>
              <w:contextualSpacing/>
              <w:rPr>
                <w:rFonts w:cs="Times New Roman"/>
                <w:sz w:val="24"/>
                <w:szCs w:val="24"/>
              </w:rPr>
            </w:pPr>
            <w:r>
              <w:rPr>
                <w:rFonts w:cs="Times New Roman"/>
                <w:sz w:val="24"/>
                <w:szCs w:val="24"/>
              </w:rPr>
              <w:t>View purchase requisition</w:t>
            </w:r>
          </w:p>
        </w:tc>
      </w:tr>
      <w:tr w:rsidR="004C60EE" w:rsidRPr="001E6CCA" w14:paraId="1ACEBDAC" w14:textId="77777777" w:rsidTr="00573594">
        <w:tc>
          <w:tcPr>
            <w:tcW w:w="1271" w:type="dxa"/>
          </w:tcPr>
          <w:p w14:paraId="5F2E72F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13FE389E" w14:textId="528B6F39" w:rsidR="004C60EE" w:rsidRPr="001E6CCA" w:rsidRDefault="00556337" w:rsidP="00071AA3">
            <w:pPr>
              <w:adjustRightInd w:val="0"/>
              <w:snapToGrid w:val="0"/>
              <w:contextualSpacing/>
              <w:jc w:val="left"/>
              <w:rPr>
                <w:rFonts w:cs="Times New Roman"/>
                <w:sz w:val="24"/>
                <w:szCs w:val="24"/>
              </w:rPr>
            </w:pPr>
            <w:r>
              <w:rPr>
                <w:rFonts w:cs="Times New Roman"/>
                <w:sz w:val="24"/>
                <w:szCs w:val="24"/>
              </w:rPr>
              <w:t xml:space="preserve">Sales manager can view details of </w:t>
            </w:r>
            <w:r w:rsidR="007855D0">
              <w:rPr>
                <w:rFonts w:cs="Times New Roman"/>
                <w:sz w:val="24"/>
                <w:szCs w:val="24"/>
              </w:rPr>
              <w:t>purchase requisitions</w:t>
            </w:r>
            <w:r w:rsidR="00A7555F">
              <w:rPr>
                <w:rFonts w:cs="Times New Roman"/>
                <w:sz w:val="24"/>
                <w:szCs w:val="24"/>
              </w:rPr>
              <w:t>.</w:t>
            </w:r>
          </w:p>
        </w:tc>
      </w:tr>
      <w:tr w:rsidR="004C60EE" w:rsidRPr="001E6CCA" w14:paraId="1059E4F5" w14:textId="77777777" w:rsidTr="00573594">
        <w:tc>
          <w:tcPr>
            <w:tcW w:w="1271" w:type="dxa"/>
          </w:tcPr>
          <w:p w14:paraId="084F32C6"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615B8DC0"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Sales Manager</w:t>
            </w:r>
          </w:p>
        </w:tc>
      </w:tr>
      <w:tr w:rsidR="004C60EE" w:rsidRPr="001E6CCA" w14:paraId="11C92002" w14:textId="77777777" w:rsidTr="00573594">
        <w:tc>
          <w:tcPr>
            <w:tcW w:w="1271" w:type="dxa"/>
          </w:tcPr>
          <w:p w14:paraId="63B13530"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203F33DE" w14:textId="77777777" w:rsidR="003D1B45" w:rsidRPr="001E6CCA" w:rsidRDefault="003D1B45"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Sales manager</w:t>
            </w:r>
            <w:r w:rsidRPr="001E6CCA">
              <w:rPr>
                <w:rFonts w:ascii="Times New Roman" w:hAnsi="Times New Roman" w:cs="Times New Roman"/>
              </w:rPr>
              <w:t xml:space="preserve"> must be logged in to system with valid </w:t>
            </w:r>
            <w:r>
              <w:rPr>
                <w:rFonts w:ascii="Times New Roman" w:hAnsi="Times New Roman" w:cs="Times New Roman"/>
              </w:rPr>
              <w:t>manager</w:t>
            </w:r>
            <w:r w:rsidRPr="001E6CCA">
              <w:rPr>
                <w:rFonts w:ascii="Times New Roman" w:hAnsi="Times New Roman" w:cs="Times New Roman"/>
              </w:rPr>
              <w:t xml:space="preserve"> credentials</w:t>
            </w:r>
            <w:r>
              <w:rPr>
                <w:rFonts w:ascii="Times New Roman" w:hAnsi="Times New Roman" w:cs="Times New Roman"/>
              </w:rPr>
              <w:t>.</w:t>
            </w:r>
          </w:p>
          <w:p w14:paraId="20525665" w14:textId="5984AF1A" w:rsidR="004C60EE" w:rsidRPr="003D1B45" w:rsidRDefault="003D1B45" w:rsidP="00071AA3">
            <w:pPr>
              <w:pStyle w:val="ListParagraph"/>
              <w:numPr>
                <w:ilvl w:val="0"/>
                <w:numId w:val="4"/>
              </w:numPr>
              <w:adjustRightInd w:val="0"/>
              <w:snapToGrid w:val="0"/>
              <w:spacing w:line="360" w:lineRule="auto"/>
              <w:rPr>
                <w:rFonts w:ascii="Times New Roman" w:hAnsi="Times New Roman" w:cs="Times New Roman"/>
                <w:sz w:val="24"/>
              </w:rPr>
            </w:pPr>
            <w:r w:rsidRPr="003D1B45">
              <w:rPr>
                <w:rFonts w:ascii="Times New Roman" w:hAnsi="Times New Roman" w:cs="Times New Roman"/>
              </w:rPr>
              <w:t xml:space="preserve">Sales manager is in the process of </w:t>
            </w:r>
            <w:r>
              <w:rPr>
                <w:rFonts w:ascii="Times New Roman" w:hAnsi="Times New Roman" w:cs="Times New Roman"/>
              </w:rPr>
              <w:t xml:space="preserve">viewing </w:t>
            </w:r>
            <w:r w:rsidRPr="003D1B45">
              <w:rPr>
                <w:rFonts w:ascii="Times New Roman" w:hAnsi="Times New Roman" w:cs="Times New Roman"/>
              </w:rPr>
              <w:t>purchase requisition.</w:t>
            </w:r>
          </w:p>
        </w:tc>
      </w:tr>
      <w:tr w:rsidR="004C60EE" w:rsidRPr="001E6CCA" w14:paraId="7366B88D" w14:textId="77777777" w:rsidTr="00573594">
        <w:tc>
          <w:tcPr>
            <w:tcW w:w="1271" w:type="dxa"/>
          </w:tcPr>
          <w:p w14:paraId="6BDDB2DB"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7ADB988D" w14:textId="694DF090" w:rsidR="003D1B45" w:rsidRPr="00CF698D" w:rsidRDefault="003D1B45" w:rsidP="00071AA3">
            <w:pPr>
              <w:pStyle w:val="ListParagraph"/>
              <w:numPr>
                <w:ilvl w:val="0"/>
                <w:numId w:val="14"/>
              </w:numPr>
              <w:adjustRightInd w:val="0"/>
              <w:snapToGrid w:val="0"/>
              <w:spacing w:line="360" w:lineRule="auto"/>
              <w:rPr>
                <w:rFonts w:ascii="Times New Roman" w:hAnsi="Times New Roman" w:cs="Times New Roman"/>
              </w:rPr>
            </w:pPr>
            <w:r w:rsidRPr="00CF698D">
              <w:rPr>
                <w:rFonts w:ascii="Times New Roman" w:hAnsi="Times New Roman" w:cs="Times New Roman"/>
              </w:rPr>
              <w:t xml:space="preserve">Sales managers click button “View Purchase </w:t>
            </w:r>
            <w:r>
              <w:rPr>
                <w:rFonts w:ascii="Times New Roman" w:hAnsi="Times New Roman" w:cs="Times New Roman"/>
              </w:rPr>
              <w:t>Requisitions</w:t>
            </w:r>
            <w:r w:rsidRPr="00CF698D">
              <w:rPr>
                <w:rFonts w:ascii="Times New Roman" w:hAnsi="Times New Roman" w:cs="Times New Roman"/>
              </w:rPr>
              <w:t>” from Dashboard.</w:t>
            </w:r>
          </w:p>
          <w:p w14:paraId="33237C5D" w14:textId="5D352359" w:rsidR="004C60EE" w:rsidRPr="001E6CCA" w:rsidRDefault="003D1B45" w:rsidP="00071AA3">
            <w:pPr>
              <w:pStyle w:val="ListParagraph"/>
              <w:numPr>
                <w:ilvl w:val="0"/>
                <w:numId w:val="14"/>
              </w:numPr>
              <w:adjustRightInd w:val="0"/>
              <w:snapToGrid w:val="0"/>
              <w:spacing w:line="360" w:lineRule="auto"/>
              <w:rPr>
                <w:rFonts w:ascii="Times New Roman" w:hAnsi="Times New Roman" w:cs="Times New Roman"/>
              </w:rPr>
            </w:pPr>
            <w:r>
              <w:rPr>
                <w:rFonts w:ascii="Times New Roman" w:hAnsi="Times New Roman" w:cs="Times New Roman"/>
              </w:rPr>
              <w:t xml:space="preserve">After click inside, it will show a table with details of each purchase </w:t>
            </w:r>
            <w:r w:rsidR="008D12A0">
              <w:rPr>
                <w:rFonts w:ascii="Times New Roman" w:hAnsi="Times New Roman" w:cs="Times New Roman"/>
              </w:rPr>
              <w:t>requisition</w:t>
            </w:r>
            <w:r>
              <w:rPr>
                <w:rFonts w:ascii="Times New Roman" w:hAnsi="Times New Roman" w:cs="Times New Roman"/>
              </w:rPr>
              <w:t xml:space="preserve">. Detail including </w:t>
            </w:r>
            <w:r w:rsidR="001031A3">
              <w:rPr>
                <w:rFonts w:ascii="Times New Roman" w:hAnsi="Times New Roman" w:cs="Times New Roman"/>
              </w:rPr>
              <w:t>Requisition ID, Sales Manager</w:t>
            </w:r>
            <w:r w:rsidR="003A4506">
              <w:rPr>
                <w:rFonts w:ascii="Times New Roman" w:hAnsi="Times New Roman" w:cs="Times New Roman"/>
              </w:rPr>
              <w:t xml:space="preserve"> ID, Date, Item ID and Quantity.</w:t>
            </w:r>
          </w:p>
        </w:tc>
      </w:tr>
      <w:tr w:rsidR="004C60EE" w:rsidRPr="001E6CCA" w14:paraId="015098CC" w14:textId="77777777" w:rsidTr="00573594">
        <w:tc>
          <w:tcPr>
            <w:tcW w:w="1271" w:type="dxa"/>
          </w:tcPr>
          <w:p w14:paraId="46C2DEFA"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3CF0EA12" w14:textId="7FC034A6" w:rsidR="004C60EE" w:rsidRPr="001E6CCA" w:rsidRDefault="00D1230E" w:rsidP="00071AA3">
            <w:pPr>
              <w:adjustRightInd w:val="0"/>
              <w:snapToGrid w:val="0"/>
              <w:contextualSpacing/>
              <w:rPr>
                <w:rFonts w:cs="Times New Roman"/>
              </w:rPr>
            </w:pPr>
            <w:r>
              <w:rPr>
                <w:rFonts w:cs="Times New Roman"/>
              </w:rPr>
              <w:t>N/A</w:t>
            </w:r>
          </w:p>
        </w:tc>
      </w:tr>
    </w:tbl>
    <w:p w14:paraId="64E50A9D" w14:textId="26BF4C63" w:rsidR="00DF76E0" w:rsidRDefault="00DF76E0" w:rsidP="00071AA3">
      <w:pPr>
        <w:adjustRightInd w:val="0"/>
        <w:snapToGrid w:val="0"/>
        <w:spacing w:after="0"/>
        <w:contextualSpacing/>
        <w:jc w:val="left"/>
        <w:rPr>
          <w:rFonts w:eastAsiaTheme="majorEastAsia" w:cs="Times New Roman"/>
          <w:b/>
          <w:kern w:val="2"/>
          <w:sz w:val="30"/>
          <w:szCs w:val="32"/>
          <w14:ligatures w14:val="standardContextual"/>
        </w:rPr>
      </w:pPr>
    </w:p>
    <w:p w14:paraId="03F6CBA2" w14:textId="05625664" w:rsidR="00AF1B79" w:rsidRDefault="00BC24BE" w:rsidP="00071AA3">
      <w:pPr>
        <w:pStyle w:val="Heading4"/>
        <w:adjustRightInd w:val="0"/>
        <w:snapToGrid w:val="0"/>
        <w:spacing w:before="0" w:after="0" w:line="360" w:lineRule="auto"/>
        <w:contextualSpacing/>
        <w:rPr>
          <w:rFonts w:cs="Times New Roman"/>
          <w:sz w:val="30"/>
          <w:szCs w:val="32"/>
        </w:rPr>
      </w:pPr>
      <w:bookmarkStart w:id="23" w:name="_Toc199885221"/>
      <w:r>
        <w:t xml:space="preserve">1.1.1.11 View </w:t>
      </w:r>
      <w:r>
        <w:rPr>
          <w:rFonts w:cs="Times New Roman"/>
          <w:sz w:val="30"/>
          <w:szCs w:val="32"/>
        </w:rPr>
        <w:t>items (</w:t>
      </w:r>
      <w:r w:rsidR="00DF76E0">
        <w:rPr>
          <w:rFonts w:cs="Times New Roman"/>
          <w:sz w:val="30"/>
          <w:szCs w:val="32"/>
        </w:rPr>
        <w:t>Purchase Manager)</w:t>
      </w:r>
      <w:bookmarkEnd w:id="23"/>
    </w:p>
    <w:tbl>
      <w:tblPr>
        <w:tblStyle w:val="TableGrid"/>
        <w:tblW w:w="0" w:type="auto"/>
        <w:tblLook w:val="04A0" w:firstRow="1" w:lastRow="0" w:firstColumn="1" w:lastColumn="0" w:noHBand="0" w:noVBand="1"/>
      </w:tblPr>
      <w:tblGrid>
        <w:gridCol w:w="1630"/>
        <w:gridCol w:w="7369"/>
      </w:tblGrid>
      <w:tr w:rsidR="004C60EE" w:rsidRPr="001E6CCA" w14:paraId="41A967DF" w14:textId="77777777" w:rsidTr="003C47F0">
        <w:tc>
          <w:tcPr>
            <w:tcW w:w="1630" w:type="dxa"/>
          </w:tcPr>
          <w:p w14:paraId="0AC7D1DF"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2ECB2078" w14:textId="57547E33" w:rsidR="004C60EE" w:rsidRPr="001E6CCA" w:rsidRDefault="004C60EE" w:rsidP="00071AA3">
            <w:pPr>
              <w:adjustRightInd w:val="0"/>
              <w:snapToGrid w:val="0"/>
              <w:contextualSpacing/>
              <w:rPr>
                <w:rFonts w:cs="Times New Roman"/>
                <w:sz w:val="24"/>
                <w:szCs w:val="24"/>
              </w:rPr>
            </w:pPr>
            <w:r>
              <w:rPr>
                <w:rFonts w:cs="Times New Roman"/>
                <w:sz w:val="24"/>
                <w:szCs w:val="24"/>
              </w:rPr>
              <w:t>View items</w:t>
            </w:r>
          </w:p>
        </w:tc>
      </w:tr>
      <w:tr w:rsidR="004C60EE" w:rsidRPr="001E6CCA" w14:paraId="2BC38A12" w14:textId="77777777" w:rsidTr="003C47F0">
        <w:tc>
          <w:tcPr>
            <w:tcW w:w="1630" w:type="dxa"/>
          </w:tcPr>
          <w:p w14:paraId="1B02AC68"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509CD5D1" w14:textId="34A5659A" w:rsidR="004C60EE" w:rsidRPr="001E6CCA" w:rsidRDefault="003C47F0" w:rsidP="00071AA3">
            <w:pPr>
              <w:adjustRightInd w:val="0"/>
              <w:snapToGrid w:val="0"/>
              <w:contextualSpacing/>
              <w:jc w:val="left"/>
              <w:rPr>
                <w:rFonts w:cs="Times New Roman"/>
                <w:sz w:val="24"/>
                <w:szCs w:val="24"/>
              </w:rPr>
            </w:pPr>
            <w:r>
              <w:rPr>
                <w:rFonts w:cs="Times New Roman"/>
                <w:sz w:val="24"/>
                <w:szCs w:val="24"/>
              </w:rPr>
              <w:t>Purchase Manager view the item list</w:t>
            </w:r>
            <w:r w:rsidR="008855F2">
              <w:rPr>
                <w:rFonts w:cs="Times New Roman"/>
                <w:sz w:val="24"/>
                <w:szCs w:val="24"/>
              </w:rPr>
              <w:t xml:space="preserve"> for confirmation.</w:t>
            </w:r>
          </w:p>
        </w:tc>
      </w:tr>
      <w:tr w:rsidR="004C60EE" w:rsidRPr="001E6CCA" w14:paraId="35C8D421" w14:textId="77777777" w:rsidTr="003C47F0">
        <w:tc>
          <w:tcPr>
            <w:tcW w:w="1630" w:type="dxa"/>
          </w:tcPr>
          <w:p w14:paraId="07949189"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699FE2B3" w14:textId="3FA4ADD6" w:rsidR="004C60EE" w:rsidRPr="001E6CCA" w:rsidRDefault="004C60EE" w:rsidP="00071AA3">
            <w:pPr>
              <w:adjustRightInd w:val="0"/>
              <w:snapToGrid w:val="0"/>
              <w:contextualSpacing/>
              <w:jc w:val="left"/>
              <w:rPr>
                <w:rFonts w:cs="Times New Roman"/>
                <w:sz w:val="24"/>
                <w:szCs w:val="24"/>
              </w:rPr>
            </w:pPr>
            <w:r>
              <w:rPr>
                <w:rFonts w:cs="Times New Roman"/>
                <w:sz w:val="24"/>
                <w:szCs w:val="24"/>
              </w:rPr>
              <w:t>Purchase Manager</w:t>
            </w:r>
          </w:p>
        </w:tc>
      </w:tr>
      <w:tr w:rsidR="004C60EE" w:rsidRPr="001E6CCA" w14:paraId="573401F9" w14:textId="77777777" w:rsidTr="003C47F0">
        <w:tc>
          <w:tcPr>
            <w:tcW w:w="1630" w:type="dxa"/>
          </w:tcPr>
          <w:p w14:paraId="747ECD6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282EF756" w14:textId="6383165A" w:rsidR="003C47F0" w:rsidRPr="003C47F0" w:rsidRDefault="006D20BF"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Purchase</w:t>
            </w:r>
            <w:r w:rsidR="003C47F0" w:rsidRPr="003C47F0">
              <w:rPr>
                <w:rFonts w:ascii="Times New Roman" w:hAnsi="Times New Roman" w:cs="Times New Roman"/>
              </w:rPr>
              <w:t xml:space="preserve"> manager must be logged in to system with valid manager credentials.</w:t>
            </w:r>
          </w:p>
          <w:p w14:paraId="3F9BCDD4" w14:textId="3166B833" w:rsidR="004C60EE" w:rsidRPr="003C47F0" w:rsidRDefault="006D20BF" w:rsidP="00071AA3">
            <w:pPr>
              <w:pStyle w:val="ListParagraph"/>
              <w:numPr>
                <w:ilvl w:val="0"/>
                <w:numId w:val="37"/>
              </w:numPr>
              <w:adjustRightInd w:val="0"/>
              <w:snapToGrid w:val="0"/>
              <w:spacing w:line="360" w:lineRule="auto"/>
              <w:rPr>
                <w:rFonts w:cs="Times New Roman"/>
                <w:sz w:val="24"/>
              </w:rPr>
            </w:pPr>
            <w:r>
              <w:rPr>
                <w:rFonts w:ascii="Times New Roman" w:hAnsi="Times New Roman" w:cs="Times New Roman"/>
              </w:rPr>
              <w:t>Purchase</w:t>
            </w:r>
            <w:r w:rsidR="003C47F0" w:rsidRPr="003C47F0">
              <w:rPr>
                <w:rFonts w:ascii="Times New Roman" w:hAnsi="Times New Roman" w:cs="Times New Roman"/>
              </w:rPr>
              <w:t xml:space="preserve"> manager can view item details in table list.</w:t>
            </w:r>
          </w:p>
        </w:tc>
      </w:tr>
      <w:tr w:rsidR="004C60EE" w:rsidRPr="001E6CCA" w14:paraId="674A4FAB" w14:textId="77777777" w:rsidTr="003C47F0">
        <w:tc>
          <w:tcPr>
            <w:tcW w:w="1630" w:type="dxa"/>
          </w:tcPr>
          <w:p w14:paraId="013CA3FF"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43740030" w14:textId="6FC1A053" w:rsidR="003C47F0" w:rsidRPr="00945E99" w:rsidRDefault="003C47F0" w:rsidP="00071AA3">
            <w:pPr>
              <w:pStyle w:val="ListParagraph"/>
              <w:numPr>
                <w:ilvl w:val="0"/>
                <w:numId w:val="6"/>
              </w:numPr>
              <w:adjustRightInd w:val="0"/>
              <w:snapToGrid w:val="0"/>
              <w:spacing w:line="360" w:lineRule="auto"/>
              <w:rPr>
                <w:rFonts w:ascii="Times New Roman" w:hAnsi="Times New Roman" w:cs="Times New Roman"/>
              </w:rPr>
            </w:pPr>
            <w:r w:rsidRPr="00945E99">
              <w:rPr>
                <w:rFonts w:ascii="Times New Roman" w:hAnsi="Times New Roman" w:cs="Times New Roman"/>
              </w:rPr>
              <w:t xml:space="preserve">Inventory </w:t>
            </w:r>
            <w:r w:rsidR="00A742D0" w:rsidRPr="00945E99">
              <w:rPr>
                <w:rFonts w:ascii="Times New Roman" w:hAnsi="Times New Roman" w:cs="Times New Roman"/>
              </w:rPr>
              <w:t>managers</w:t>
            </w:r>
            <w:r w:rsidRPr="00945E99">
              <w:rPr>
                <w:rFonts w:ascii="Times New Roman" w:hAnsi="Times New Roman" w:cs="Times New Roman"/>
              </w:rPr>
              <w:t xml:space="preserve"> click button “View Items” from </w:t>
            </w:r>
            <w:r w:rsidR="006F10D8">
              <w:rPr>
                <w:rFonts w:ascii="Times New Roman" w:hAnsi="Times New Roman" w:cs="Times New Roman"/>
              </w:rPr>
              <w:t>Dashbo</w:t>
            </w:r>
            <w:r w:rsidR="00FB6674">
              <w:rPr>
                <w:rFonts w:ascii="Times New Roman" w:hAnsi="Times New Roman" w:cs="Times New Roman"/>
              </w:rPr>
              <w:t>ard</w:t>
            </w:r>
            <w:r w:rsidRPr="00945E99">
              <w:rPr>
                <w:rFonts w:ascii="Times New Roman" w:hAnsi="Times New Roman" w:cs="Times New Roman"/>
              </w:rPr>
              <w:t>.</w:t>
            </w:r>
          </w:p>
          <w:p w14:paraId="5437FBB1" w14:textId="242B2832" w:rsidR="003C47F0" w:rsidRPr="00945E99" w:rsidRDefault="003C47F0" w:rsidP="00071AA3">
            <w:pPr>
              <w:pStyle w:val="ListParagraph"/>
              <w:numPr>
                <w:ilvl w:val="0"/>
                <w:numId w:val="6"/>
              </w:numPr>
              <w:adjustRightInd w:val="0"/>
              <w:snapToGrid w:val="0"/>
              <w:spacing w:line="360" w:lineRule="auto"/>
              <w:rPr>
                <w:rFonts w:ascii="Times New Roman" w:hAnsi="Times New Roman" w:cs="Times New Roman"/>
              </w:rPr>
            </w:pPr>
            <w:r w:rsidRPr="00945E99">
              <w:rPr>
                <w:rFonts w:ascii="Times New Roman" w:hAnsi="Times New Roman" w:cs="Times New Roman"/>
              </w:rPr>
              <w:t xml:space="preserve">After clicking the button, </w:t>
            </w:r>
            <w:r w:rsidR="00F12B4E">
              <w:rPr>
                <w:rFonts w:ascii="Times New Roman" w:hAnsi="Times New Roman" w:cs="Times New Roman"/>
              </w:rPr>
              <w:t xml:space="preserve">it </w:t>
            </w:r>
            <w:r w:rsidRPr="00945E99">
              <w:rPr>
                <w:rFonts w:ascii="Times New Roman" w:hAnsi="Times New Roman" w:cs="Times New Roman"/>
              </w:rPr>
              <w:t>will display a table and a button “Back”.</w:t>
            </w:r>
          </w:p>
          <w:p w14:paraId="02BF8F5E" w14:textId="5DBB9718" w:rsidR="003C47F0" w:rsidRPr="00945E99" w:rsidRDefault="00F12B4E" w:rsidP="00071AA3">
            <w:pPr>
              <w:pStyle w:val="ListParagraph"/>
              <w:numPr>
                <w:ilvl w:val="0"/>
                <w:numId w:val="6"/>
              </w:numPr>
              <w:adjustRightInd w:val="0"/>
              <w:snapToGrid w:val="0"/>
              <w:spacing w:line="360" w:lineRule="auto"/>
              <w:rPr>
                <w:rFonts w:ascii="Times New Roman" w:hAnsi="Times New Roman" w:cs="Times New Roman"/>
              </w:rPr>
            </w:pPr>
            <w:r>
              <w:rPr>
                <w:rFonts w:ascii="Times New Roman" w:hAnsi="Times New Roman" w:cs="Times New Roman"/>
              </w:rPr>
              <w:t>The system</w:t>
            </w:r>
            <w:r w:rsidR="003C47F0" w:rsidRPr="00945E99">
              <w:rPr>
                <w:rFonts w:ascii="Times New Roman" w:hAnsi="Times New Roman" w:cs="Times New Roman"/>
              </w:rPr>
              <w:t xml:space="preserve"> </w:t>
            </w:r>
            <w:r>
              <w:rPr>
                <w:rFonts w:ascii="Times New Roman" w:hAnsi="Times New Roman" w:cs="Times New Roman"/>
              </w:rPr>
              <w:t>will</w:t>
            </w:r>
            <w:r w:rsidR="003C47F0" w:rsidRPr="00945E99">
              <w:rPr>
                <w:rFonts w:ascii="Times New Roman" w:hAnsi="Times New Roman" w:cs="Times New Roman"/>
              </w:rPr>
              <w:t xml:space="preserve"> read the item</w:t>
            </w:r>
            <w:r>
              <w:rPr>
                <w:rFonts w:ascii="Times New Roman" w:hAnsi="Times New Roman" w:cs="Times New Roman"/>
              </w:rPr>
              <w:t>.</w:t>
            </w:r>
            <w:r w:rsidR="003C47F0" w:rsidRPr="00945E99">
              <w:rPr>
                <w:rFonts w:ascii="Times New Roman" w:hAnsi="Times New Roman" w:cs="Times New Roman"/>
              </w:rPr>
              <w:t>txt file and displays the item details in the table. Besides, when view the table is not allowed to edit.</w:t>
            </w:r>
          </w:p>
          <w:p w14:paraId="0E6C2EC1" w14:textId="3598C1D1" w:rsidR="004C60EE" w:rsidRPr="001E6CCA" w:rsidRDefault="003C47F0" w:rsidP="00071AA3">
            <w:pPr>
              <w:pStyle w:val="ListParagraph"/>
              <w:numPr>
                <w:ilvl w:val="0"/>
                <w:numId w:val="15"/>
              </w:numPr>
              <w:adjustRightInd w:val="0"/>
              <w:snapToGrid w:val="0"/>
              <w:spacing w:line="360" w:lineRule="auto"/>
              <w:rPr>
                <w:rFonts w:ascii="Times New Roman" w:hAnsi="Times New Roman" w:cs="Times New Roman"/>
              </w:rPr>
            </w:pPr>
            <w:r w:rsidRPr="00945E99">
              <w:rPr>
                <w:rFonts w:ascii="Times New Roman" w:hAnsi="Times New Roman" w:cs="Times New Roman"/>
              </w:rPr>
              <w:t>Lastly, manager click button “Back” to back to the previous page.</w:t>
            </w:r>
          </w:p>
        </w:tc>
      </w:tr>
      <w:tr w:rsidR="004C60EE" w:rsidRPr="001E6CCA" w14:paraId="27A10DAF" w14:textId="77777777" w:rsidTr="003C47F0">
        <w:tc>
          <w:tcPr>
            <w:tcW w:w="1630" w:type="dxa"/>
          </w:tcPr>
          <w:p w14:paraId="28DF493F"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1909CA42" w14:textId="40502EE8" w:rsidR="004C60EE" w:rsidRPr="001E6CCA" w:rsidRDefault="003C47F0" w:rsidP="00071AA3">
            <w:pPr>
              <w:adjustRightInd w:val="0"/>
              <w:snapToGrid w:val="0"/>
              <w:contextualSpacing/>
              <w:rPr>
                <w:rFonts w:cs="Times New Roman"/>
              </w:rPr>
            </w:pPr>
            <w:r w:rsidRPr="00945E99">
              <w:rPr>
                <w:rFonts w:cs="Times New Roman"/>
              </w:rPr>
              <w:t>N/A</w:t>
            </w:r>
          </w:p>
        </w:tc>
      </w:tr>
    </w:tbl>
    <w:p w14:paraId="07EF84D7" w14:textId="77777777" w:rsidR="004C60EE" w:rsidRPr="004C60EE" w:rsidRDefault="004C60EE" w:rsidP="00071AA3">
      <w:pPr>
        <w:adjustRightInd w:val="0"/>
        <w:snapToGrid w:val="0"/>
        <w:spacing w:after="0"/>
        <w:contextualSpacing/>
        <w:rPr>
          <w:lang w:val="en-MY"/>
        </w:rPr>
      </w:pPr>
    </w:p>
    <w:p w14:paraId="2509EF78" w14:textId="1F9E14AB" w:rsidR="00DF76E0" w:rsidRDefault="00DF76E0" w:rsidP="00071AA3">
      <w:pPr>
        <w:pStyle w:val="Heading4"/>
        <w:adjustRightInd w:val="0"/>
        <w:snapToGrid w:val="0"/>
        <w:spacing w:before="0" w:after="0" w:line="360" w:lineRule="auto"/>
        <w:contextualSpacing/>
        <w:rPr>
          <w:rFonts w:cs="Times New Roman"/>
          <w:sz w:val="30"/>
          <w:szCs w:val="32"/>
        </w:rPr>
      </w:pPr>
      <w:bookmarkStart w:id="24" w:name="_Toc199885222"/>
      <w:r>
        <w:lastRenderedPageBreak/>
        <w:t xml:space="preserve">1.1.1.12 View suppliers </w:t>
      </w:r>
      <w:r>
        <w:rPr>
          <w:rFonts w:cs="Times New Roman"/>
          <w:sz w:val="30"/>
          <w:szCs w:val="32"/>
        </w:rPr>
        <w:t>(Purchase Manager)</w:t>
      </w:r>
      <w:bookmarkEnd w:id="24"/>
    </w:p>
    <w:tbl>
      <w:tblPr>
        <w:tblStyle w:val="TableGrid"/>
        <w:tblW w:w="0" w:type="auto"/>
        <w:tblLook w:val="04A0" w:firstRow="1" w:lastRow="0" w:firstColumn="1" w:lastColumn="0" w:noHBand="0" w:noVBand="1"/>
      </w:tblPr>
      <w:tblGrid>
        <w:gridCol w:w="1630"/>
        <w:gridCol w:w="7369"/>
      </w:tblGrid>
      <w:tr w:rsidR="004C60EE" w:rsidRPr="001E6CCA" w14:paraId="2A41767B" w14:textId="77777777" w:rsidTr="00573594">
        <w:tc>
          <w:tcPr>
            <w:tcW w:w="1271" w:type="dxa"/>
          </w:tcPr>
          <w:p w14:paraId="414CA7AC"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34C95152" w14:textId="3B2704FF" w:rsidR="004C60EE" w:rsidRPr="001E6CCA" w:rsidRDefault="004C60EE" w:rsidP="00071AA3">
            <w:pPr>
              <w:adjustRightInd w:val="0"/>
              <w:snapToGrid w:val="0"/>
              <w:contextualSpacing/>
              <w:rPr>
                <w:rFonts w:cs="Times New Roman"/>
                <w:sz w:val="24"/>
                <w:szCs w:val="24"/>
              </w:rPr>
            </w:pPr>
            <w:r>
              <w:rPr>
                <w:rFonts w:cs="Times New Roman"/>
                <w:sz w:val="24"/>
                <w:szCs w:val="24"/>
              </w:rPr>
              <w:t>View suppliers</w:t>
            </w:r>
          </w:p>
        </w:tc>
      </w:tr>
      <w:tr w:rsidR="004C60EE" w:rsidRPr="001E6CCA" w14:paraId="241C7FFB" w14:textId="77777777" w:rsidTr="00573594">
        <w:tc>
          <w:tcPr>
            <w:tcW w:w="1271" w:type="dxa"/>
          </w:tcPr>
          <w:p w14:paraId="2C6B0F4C"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22369C72" w14:textId="744D9273" w:rsidR="004C60EE" w:rsidRPr="001E6CCA" w:rsidRDefault="00480014" w:rsidP="00071AA3">
            <w:pPr>
              <w:adjustRightInd w:val="0"/>
              <w:snapToGrid w:val="0"/>
              <w:contextualSpacing/>
              <w:jc w:val="left"/>
              <w:rPr>
                <w:rFonts w:cs="Times New Roman"/>
                <w:sz w:val="24"/>
                <w:szCs w:val="24"/>
              </w:rPr>
            </w:pPr>
            <w:r w:rsidRPr="00480014">
              <w:rPr>
                <w:rFonts w:cs="Times New Roman"/>
                <w:sz w:val="24"/>
                <w:szCs w:val="24"/>
              </w:rPr>
              <w:t>The Purchase Manager views a list of all registered suppliers and their details such as supplier ID, name, contact information.</w:t>
            </w:r>
          </w:p>
        </w:tc>
      </w:tr>
      <w:tr w:rsidR="004C60EE" w:rsidRPr="001E6CCA" w14:paraId="36180223" w14:textId="77777777" w:rsidTr="00573594">
        <w:tc>
          <w:tcPr>
            <w:tcW w:w="1271" w:type="dxa"/>
          </w:tcPr>
          <w:p w14:paraId="74668D5B"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1D49DFB6"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Purchase Manager</w:t>
            </w:r>
          </w:p>
        </w:tc>
      </w:tr>
      <w:tr w:rsidR="004C60EE" w:rsidRPr="001E6CCA" w14:paraId="67531992" w14:textId="77777777" w:rsidTr="00573594">
        <w:tc>
          <w:tcPr>
            <w:tcW w:w="1271" w:type="dxa"/>
          </w:tcPr>
          <w:p w14:paraId="5216DB52"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7E4CB070" w14:textId="708BF391" w:rsidR="0055211C" w:rsidRPr="0055211C" w:rsidRDefault="0055211C" w:rsidP="00071AA3">
            <w:pPr>
              <w:pStyle w:val="ListParagraph"/>
              <w:numPr>
                <w:ilvl w:val="0"/>
                <w:numId w:val="38"/>
              </w:numPr>
              <w:adjustRightInd w:val="0"/>
              <w:snapToGrid w:val="0"/>
              <w:spacing w:line="360" w:lineRule="auto"/>
              <w:rPr>
                <w:rFonts w:ascii="Times New Roman" w:hAnsi="Times New Roman" w:cs="Times New Roman"/>
              </w:rPr>
            </w:pPr>
            <w:r w:rsidRPr="0055211C">
              <w:rPr>
                <w:rFonts w:ascii="Times New Roman" w:hAnsi="Times New Roman" w:cs="Times New Roman"/>
              </w:rPr>
              <w:t>The user must be logged in as a Purchase Manager.</w:t>
            </w:r>
          </w:p>
          <w:p w14:paraId="51E8B420" w14:textId="32747033" w:rsidR="004C60EE" w:rsidRPr="003B2884" w:rsidRDefault="0055211C" w:rsidP="00071AA3">
            <w:pPr>
              <w:pStyle w:val="ListParagraph"/>
              <w:numPr>
                <w:ilvl w:val="0"/>
                <w:numId w:val="38"/>
              </w:numPr>
              <w:adjustRightInd w:val="0"/>
              <w:snapToGrid w:val="0"/>
              <w:spacing w:line="360" w:lineRule="auto"/>
              <w:rPr>
                <w:rFonts w:ascii="Times New Roman" w:hAnsi="Times New Roman" w:cs="Times New Roman"/>
              </w:rPr>
            </w:pPr>
            <w:r w:rsidRPr="0055211C">
              <w:rPr>
                <w:rFonts w:ascii="Times New Roman" w:hAnsi="Times New Roman" w:cs="Times New Roman"/>
              </w:rPr>
              <w:t>The suppliers.txt file must exist and be formatted correctly.</w:t>
            </w:r>
          </w:p>
        </w:tc>
      </w:tr>
      <w:tr w:rsidR="004C60EE" w:rsidRPr="001E6CCA" w14:paraId="605DBE84" w14:textId="77777777" w:rsidTr="00573594">
        <w:tc>
          <w:tcPr>
            <w:tcW w:w="1271" w:type="dxa"/>
          </w:tcPr>
          <w:p w14:paraId="7A08F018"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776EEEB8" w14:textId="01BF9F3B" w:rsidR="004C60EE" w:rsidRPr="00BC4BA1" w:rsidRDefault="00E86CE6" w:rsidP="00071AA3">
            <w:pPr>
              <w:pStyle w:val="ListParagraph"/>
              <w:numPr>
                <w:ilvl w:val="0"/>
                <w:numId w:val="16"/>
              </w:numPr>
              <w:adjustRightInd w:val="0"/>
              <w:snapToGrid w:val="0"/>
              <w:spacing w:line="360" w:lineRule="auto"/>
              <w:rPr>
                <w:rFonts w:ascii="Times New Roman" w:hAnsi="Times New Roman" w:cs="Times New Roman"/>
              </w:rPr>
            </w:pPr>
            <w:r w:rsidRPr="00E86CE6">
              <w:rPr>
                <w:rFonts w:ascii="Times New Roman" w:hAnsi="Times New Roman" w:cs="Times New Roman"/>
                <w:lang w:val="en-GB"/>
              </w:rPr>
              <w:t>The Purchase Manager opens the Supplier Viewer window</w:t>
            </w:r>
            <w:r w:rsidR="00BC4BA1">
              <w:rPr>
                <w:rFonts w:ascii="Times New Roman" w:hAnsi="Times New Roman" w:cs="Times New Roman"/>
                <w:lang w:val="en-GB"/>
              </w:rPr>
              <w:t xml:space="preserve"> with clicking the button ‘view supplier’</w:t>
            </w:r>
            <w:r w:rsidRPr="00E86CE6">
              <w:rPr>
                <w:rFonts w:ascii="Times New Roman" w:hAnsi="Times New Roman" w:cs="Times New Roman"/>
                <w:lang w:val="en-GB"/>
              </w:rPr>
              <w:t>.</w:t>
            </w:r>
          </w:p>
          <w:p w14:paraId="6DD77F1C" w14:textId="77777777" w:rsidR="00BC4BA1" w:rsidRPr="008064F9" w:rsidRDefault="008064F9" w:rsidP="00071AA3">
            <w:pPr>
              <w:pStyle w:val="ListParagraph"/>
              <w:numPr>
                <w:ilvl w:val="0"/>
                <w:numId w:val="16"/>
              </w:numPr>
              <w:adjustRightInd w:val="0"/>
              <w:snapToGrid w:val="0"/>
              <w:spacing w:line="360" w:lineRule="auto"/>
              <w:rPr>
                <w:rFonts w:ascii="Times New Roman" w:hAnsi="Times New Roman" w:cs="Times New Roman"/>
              </w:rPr>
            </w:pPr>
            <w:r w:rsidRPr="008064F9">
              <w:rPr>
                <w:rFonts w:ascii="Times New Roman" w:hAnsi="Times New Roman" w:cs="Times New Roman"/>
                <w:lang w:val="en-GB"/>
              </w:rPr>
              <w:t>The system reads data from suppliers.txt.</w:t>
            </w:r>
          </w:p>
          <w:p w14:paraId="359280A3" w14:textId="77777777" w:rsidR="008064F9" w:rsidRPr="003A3D53" w:rsidRDefault="003A3D53" w:rsidP="00071AA3">
            <w:pPr>
              <w:pStyle w:val="ListParagraph"/>
              <w:numPr>
                <w:ilvl w:val="0"/>
                <w:numId w:val="16"/>
              </w:numPr>
              <w:adjustRightInd w:val="0"/>
              <w:snapToGrid w:val="0"/>
              <w:spacing w:line="360" w:lineRule="auto"/>
              <w:rPr>
                <w:rFonts w:ascii="Times New Roman" w:hAnsi="Times New Roman" w:cs="Times New Roman"/>
              </w:rPr>
            </w:pPr>
            <w:r w:rsidRPr="003A3D53">
              <w:rPr>
                <w:rFonts w:ascii="Times New Roman" w:hAnsi="Times New Roman" w:cs="Times New Roman"/>
                <w:lang w:val="en-GB"/>
              </w:rPr>
              <w:t xml:space="preserve">The system displays the supplier </w:t>
            </w:r>
            <w:r>
              <w:rPr>
                <w:rFonts w:ascii="Times New Roman" w:hAnsi="Times New Roman" w:cs="Times New Roman"/>
                <w:lang w:val="en-GB"/>
              </w:rPr>
              <w:t>details</w:t>
            </w:r>
            <w:r w:rsidRPr="003A3D53">
              <w:rPr>
                <w:rFonts w:ascii="Times New Roman" w:hAnsi="Times New Roman" w:cs="Times New Roman"/>
                <w:lang w:val="en-GB"/>
              </w:rPr>
              <w:t xml:space="preserve"> in a table format.</w:t>
            </w:r>
          </w:p>
          <w:p w14:paraId="57015A72" w14:textId="77777777" w:rsidR="003A3D53" w:rsidRPr="00065CB5" w:rsidRDefault="00065CB5" w:rsidP="00071AA3">
            <w:pPr>
              <w:pStyle w:val="ListParagraph"/>
              <w:numPr>
                <w:ilvl w:val="0"/>
                <w:numId w:val="16"/>
              </w:numPr>
              <w:adjustRightInd w:val="0"/>
              <w:snapToGrid w:val="0"/>
              <w:spacing w:line="360" w:lineRule="auto"/>
              <w:rPr>
                <w:rFonts w:ascii="Times New Roman" w:hAnsi="Times New Roman" w:cs="Times New Roman"/>
              </w:rPr>
            </w:pPr>
            <w:r w:rsidRPr="00065CB5">
              <w:rPr>
                <w:rFonts w:ascii="Times New Roman" w:hAnsi="Times New Roman" w:cs="Times New Roman"/>
                <w:lang w:val="en-GB"/>
              </w:rPr>
              <w:t>The Purchase Manager can view the supplier ID, name, and other details in each row.</w:t>
            </w:r>
          </w:p>
          <w:p w14:paraId="43EFC4CD" w14:textId="1145114F" w:rsidR="004C60EE" w:rsidRPr="001E6CCA" w:rsidRDefault="00065CB5" w:rsidP="00071AA3">
            <w:pPr>
              <w:pStyle w:val="ListParagraph"/>
              <w:numPr>
                <w:ilvl w:val="0"/>
                <w:numId w:val="16"/>
              </w:numPr>
              <w:adjustRightInd w:val="0"/>
              <w:snapToGrid w:val="0"/>
              <w:spacing w:line="360" w:lineRule="auto"/>
              <w:rPr>
                <w:rFonts w:ascii="Times New Roman" w:hAnsi="Times New Roman" w:cs="Times New Roman"/>
              </w:rPr>
            </w:pPr>
            <w:r>
              <w:rPr>
                <w:rFonts w:ascii="Times New Roman" w:hAnsi="Times New Roman" w:cs="Times New Roman"/>
              </w:rPr>
              <w:t xml:space="preserve">Click </w:t>
            </w:r>
            <w:r w:rsidR="00FB5B80">
              <w:rPr>
                <w:rFonts w:ascii="Times New Roman" w:hAnsi="Times New Roman" w:cs="Times New Roman"/>
              </w:rPr>
              <w:t xml:space="preserve">‘close’ </w:t>
            </w:r>
            <w:r w:rsidR="003B2884">
              <w:rPr>
                <w:rFonts w:ascii="Times New Roman" w:hAnsi="Times New Roman" w:cs="Times New Roman"/>
              </w:rPr>
              <w:t>to exit.</w:t>
            </w:r>
          </w:p>
        </w:tc>
      </w:tr>
      <w:tr w:rsidR="004C60EE" w:rsidRPr="001E6CCA" w14:paraId="57E00613" w14:textId="77777777" w:rsidTr="00573594">
        <w:tc>
          <w:tcPr>
            <w:tcW w:w="1271" w:type="dxa"/>
          </w:tcPr>
          <w:p w14:paraId="0762CA30"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73F34D0E" w14:textId="7A435A25" w:rsidR="004C60EE" w:rsidRPr="001E6CCA" w:rsidRDefault="0067103C" w:rsidP="00071AA3">
            <w:pPr>
              <w:adjustRightInd w:val="0"/>
              <w:snapToGrid w:val="0"/>
              <w:contextualSpacing/>
              <w:rPr>
                <w:rFonts w:cs="Times New Roman"/>
              </w:rPr>
            </w:pPr>
            <w:r>
              <w:rPr>
                <w:rFonts w:cs="Times New Roman"/>
              </w:rPr>
              <w:t xml:space="preserve">When </w:t>
            </w:r>
            <w:r w:rsidRPr="0067103C">
              <w:rPr>
                <w:rFonts w:cs="Times New Roman"/>
              </w:rPr>
              <w:t>suppliers.txt file not found or unreadable</w:t>
            </w:r>
            <w:r w:rsidR="004E3E45">
              <w:rPr>
                <w:rFonts w:cs="Times New Roman"/>
              </w:rPr>
              <w:t>,</w:t>
            </w:r>
            <w:r w:rsidR="004E3E45" w:rsidRPr="004E3E45">
              <w:rPr>
                <w:rFonts w:cs="Times New Roman"/>
              </w:rPr>
              <w:t xml:space="preserve"> system shows an error message and disables the supplier table view.</w:t>
            </w:r>
          </w:p>
        </w:tc>
      </w:tr>
    </w:tbl>
    <w:p w14:paraId="1E4E957D" w14:textId="5650D185" w:rsidR="003B2884" w:rsidRDefault="003B2884" w:rsidP="00071AA3">
      <w:pPr>
        <w:adjustRightInd w:val="0"/>
        <w:snapToGrid w:val="0"/>
        <w:spacing w:after="0"/>
        <w:contextualSpacing/>
        <w:jc w:val="left"/>
        <w:rPr>
          <w:rFonts w:eastAsiaTheme="majorEastAsia" w:cstheme="majorBidi"/>
          <w:b/>
          <w:iCs/>
          <w:kern w:val="2"/>
          <w:sz w:val="28"/>
          <w:szCs w:val="24"/>
          <w:lang w:val="en-MY"/>
          <w14:ligatures w14:val="standardContextual"/>
        </w:rPr>
      </w:pPr>
    </w:p>
    <w:p w14:paraId="117B56F8"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7E7C1420" w14:textId="723FB7CE" w:rsidR="00DF76E0" w:rsidRDefault="00DF76E0" w:rsidP="00071AA3">
      <w:pPr>
        <w:pStyle w:val="Heading4"/>
        <w:adjustRightInd w:val="0"/>
        <w:snapToGrid w:val="0"/>
        <w:spacing w:before="0" w:after="0" w:line="360" w:lineRule="auto"/>
        <w:contextualSpacing/>
      </w:pPr>
      <w:bookmarkStart w:id="25" w:name="_Toc199885223"/>
      <w:r>
        <w:lastRenderedPageBreak/>
        <w:t>1.1.1.13 View purchase requisition (Purchase Manager)</w:t>
      </w:r>
      <w:bookmarkEnd w:id="25"/>
    </w:p>
    <w:tbl>
      <w:tblPr>
        <w:tblStyle w:val="TableGrid"/>
        <w:tblW w:w="0" w:type="auto"/>
        <w:tblLook w:val="04A0" w:firstRow="1" w:lastRow="0" w:firstColumn="1" w:lastColumn="0" w:noHBand="0" w:noVBand="1"/>
      </w:tblPr>
      <w:tblGrid>
        <w:gridCol w:w="1630"/>
        <w:gridCol w:w="7369"/>
      </w:tblGrid>
      <w:tr w:rsidR="004C60EE" w:rsidRPr="001E6CCA" w14:paraId="35D2E58A" w14:textId="77777777" w:rsidTr="00573594">
        <w:tc>
          <w:tcPr>
            <w:tcW w:w="1271" w:type="dxa"/>
          </w:tcPr>
          <w:p w14:paraId="44FF1709"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092399E0" w14:textId="2AD63433" w:rsidR="004C60EE" w:rsidRPr="001E6CCA" w:rsidRDefault="004C60EE" w:rsidP="00071AA3">
            <w:pPr>
              <w:adjustRightInd w:val="0"/>
              <w:snapToGrid w:val="0"/>
              <w:contextualSpacing/>
              <w:rPr>
                <w:rFonts w:cs="Times New Roman"/>
                <w:sz w:val="24"/>
                <w:szCs w:val="24"/>
              </w:rPr>
            </w:pPr>
            <w:r>
              <w:rPr>
                <w:rFonts w:cs="Times New Roman"/>
                <w:sz w:val="24"/>
                <w:szCs w:val="24"/>
              </w:rPr>
              <w:t>View purchase requisition</w:t>
            </w:r>
          </w:p>
        </w:tc>
      </w:tr>
      <w:tr w:rsidR="004C60EE" w:rsidRPr="001E6CCA" w14:paraId="66ACAC90" w14:textId="77777777" w:rsidTr="00573594">
        <w:tc>
          <w:tcPr>
            <w:tcW w:w="1271" w:type="dxa"/>
          </w:tcPr>
          <w:p w14:paraId="76BCBDB0"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41C611FB" w14:textId="26DC14A6" w:rsidR="004C60EE" w:rsidRPr="001E6CCA" w:rsidRDefault="00876B69" w:rsidP="00071AA3">
            <w:pPr>
              <w:adjustRightInd w:val="0"/>
              <w:snapToGrid w:val="0"/>
              <w:contextualSpacing/>
              <w:jc w:val="left"/>
              <w:rPr>
                <w:rFonts w:cs="Times New Roman"/>
                <w:sz w:val="24"/>
                <w:szCs w:val="24"/>
              </w:rPr>
            </w:pPr>
            <w:r>
              <w:rPr>
                <w:rFonts w:cs="Times New Roman"/>
                <w:sz w:val="24"/>
                <w:szCs w:val="24"/>
              </w:rPr>
              <w:t xml:space="preserve">Purchase Manager </w:t>
            </w:r>
            <w:r w:rsidR="00D45D08">
              <w:rPr>
                <w:rFonts w:cs="Times New Roman"/>
                <w:sz w:val="24"/>
                <w:szCs w:val="24"/>
              </w:rPr>
              <w:t xml:space="preserve">views a list of purchase </w:t>
            </w:r>
            <w:r w:rsidR="00DD24C3">
              <w:rPr>
                <w:rFonts w:cs="Times New Roman"/>
                <w:sz w:val="24"/>
                <w:szCs w:val="24"/>
              </w:rPr>
              <w:t>requisition</w:t>
            </w:r>
            <w:r w:rsidR="00E82690">
              <w:rPr>
                <w:rFonts w:cs="Times New Roman"/>
                <w:sz w:val="24"/>
                <w:szCs w:val="24"/>
              </w:rPr>
              <w:t>s</w:t>
            </w:r>
            <w:r w:rsidR="0066490D">
              <w:rPr>
                <w:rFonts w:cs="Times New Roman"/>
                <w:sz w:val="24"/>
                <w:szCs w:val="24"/>
              </w:rPr>
              <w:t xml:space="preserve"> </w:t>
            </w:r>
            <w:r w:rsidR="00F37DCE">
              <w:rPr>
                <w:rFonts w:cs="Times New Roman"/>
                <w:sz w:val="24"/>
                <w:szCs w:val="24"/>
              </w:rPr>
              <w:t xml:space="preserve">raised by </w:t>
            </w:r>
            <w:r w:rsidR="00E63C81">
              <w:rPr>
                <w:rFonts w:cs="Times New Roman"/>
                <w:sz w:val="24"/>
                <w:szCs w:val="24"/>
              </w:rPr>
              <w:t>Sales Manager</w:t>
            </w:r>
            <w:r w:rsidR="00B512EE">
              <w:rPr>
                <w:rFonts w:cs="Times New Roman"/>
                <w:szCs w:val="24"/>
              </w:rPr>
              <w:t xml:space="preserve"> and</w:t>
            </w:r>
            <w:r w:rsidR="00B512EE">
              <w:rPr>
                <w:rFonts w:cs="Times New Roman"/>
                <w:sz w:val="24"/>
                <w:szCs w:val="24"/>
              </w:rPr>
              <w:t xml:space="preserve"> </w:t>
            </w:r>
            <w:r w:rsidR="000306FF">
              <w:rPr>
                <w:rFonts w:cs="Times New Roman"/>
                <w:sz w:val="24"/>
                <w:szCs w:val="24"/>
              </w:rPr>
              <w:t xml:space="preserve">select </w:t>
            </w:r>
            <w:r w:rsidR="00D5727A">
              <w:rPr>
                <w:rFonts w:cs="Times New Roman"/>
                <w:sz w:val="24"/>
                <w:szCs w:val="24"/>
              </w:rPr>
              <w:t>r</w:t>
            </w:r>
            <w:r w:rsidR="00D5727A" w:rsidRPr="00D5727A">
              <w:rPr>
                <w:rFonts w:cs="Times New Roman"/>
                <w:sz w:val="24"/>
                <w:szCs w:val="24"/>
              </w:rPr>
              <w:t xml:space="preserve">equisitions to </w:t>
            </w:r>
            <w:r w:rsidR="000306FF">
              <w:rPr>
                <w:rFonts w:cs="Times New Roman"/>
                <w:sz w:val="24"/>
                <w:szCs w:val="24"/>
              </w:rPr>
              <w:t>generate</w:t>
            </w:r>
            <w:r w:rsidR="00D5727A" w:rsidRPr="00D5727A">
              <w:rPr>
                <w:rFonts w:cs="Times New Roman"/>
                <w:sz w:val="24"/>
                <w:szCs w:val="24"/>
              </w:rPr>
              <w:t xml:space="preserve"> purchase orders.</w:t>
            </w:r>
          </w:p>
        </w:tc>
      </w:tr>
      <w:tr w:rsidR="004C60EE" w:rsidRPr="001E6CCA" w14:paraId="289ED6D6" w14:textId="77777777" w:rsidTr="00573594">
        <w:tc>
          <w:tcPr>
            <w:tcW w:w="1271" w:type="dxa"/>
          </w:tcPr>
          <w:p w14:paraId="0964FD1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024EEB20"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Purchase Manager</w:t>
            </w:r>
          </w:p>
        </w:tc>
      </w:tr>
      <w:tr w:rsidR="004C60EE" w:rsidRPr="001E6CCA" w14:paraId="49C1F6D0" w14:textId="77777777" w:rsidTr="00573594">
        <w:tc>
          <w:tcPr>
            <w:tcW w:w="1271" w:type="dxa"/>
          </w:tcPr>
          <w:p w14:paraId="70A489A9"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01626305" w14:textId="62A96CCC" w:rsidR="00E6480E" w:rsidRPr="008F67B9" w:rsidRDefault="00E6480E" w:rsidP="00071AA3">
            <w:pPr>
              <w:pStyle w:val="ListParagraph"/>
              <w:numPr>
                <w:ilvl w:val="0"/>
                <w:numId w:val="31"/>
              </w:numPr>
              <w:adjustRightInd w:val="0"/>
              <w:snapToGrid w:val="0"/>
              <w:spacing w:line="360" w:lineRule="auto"/>
              <w:rPr>
                <w:rFonts w:ascii="Times New Roman" w:hAnsi="Times New Roman" w:cs="Times New Roman"/>
              </w:rPr>
            </w:pPr>
            <w:r w:rsidRPr="008F67B9">
              <w:rPr>
                <w:rFonts w:ascii="Times New Roman" w:hAnsi="Times New Roman" w:cs="Times New Roman"/>
              </w:rPr>
              <w:t>The user must be logged in as a Purchase Manager.</w:t>
            </w:r>
          </w:p>
          <w:p w14:paraId="734218E5" w14:textId="79A38CF8" w:rsidR="004C60EE" w:rsidRPr="008F67B9" w:rsidRDefault="00E6480E" w:rsidP="00071AA3">
            <w:pPr>
              <w:pStyle w:val="ListParagraph"/>
              <w:numPr>
                <w:ilvl w:val="0"/>
                <w:numId w:val="31"/>
              </w:numPr>
              <w:adjustRightInd w:val="0"/>
              <w:snapToGrid w:val="0"/>
              <w:spacing w:line="360" w:lineRule="auto"/>
              <w:rPr>
                <w:rFonts w:ascii="Times New Roman" w:hAnsi="Times New Roman" w:cs="Times New Roman"/>
              </w:rPr>
            </w:pPr>
            <w:r w:rsidRPr="008F67B9">
              <w:rPr>
                <w:rFonts w:ascii="Times New Roman" w:hAnsi="Times New Roman" w:cs="Times New Roman"/>
              </w:rPr>
              <w:t>At least one purchase requisition must exist in the system.</w:t>
            </w:r>
          </w:p>
        </w:tc>
      </w:tr>
      <w:tr w:rsidR="004C60EE" w:rsidRPr="001E6CCA" w14:paraId="14E60A2E" w14:textId="77777777" w:rsidTr="00573594">
        <w:tc>
          <w:tcPr>
            <w:tcW w:w="1271" w:type="dxa"/>
          </w:tcPr>
          <w:p w14:paraId="31265983"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69AF3F0A" w14:textId="69EBFC42" w:rsidR="004C60EE" w:rsidRPr="00DB6A60" w:rsidRDefault="00DB6A60" w:rsidP="00071AA3">
            <w:pPr>
              <w:pStyle w:val="ListParagraph"/>
              <w:numPr>
                <w:ilvl w:val="0"/>
                <w:numId w:val="17"/>
              </w:numPr>
              <w:adjustRightInd w:val="0"/>
              <w:snapToGrid w:val="0"/>
              <w:spacing w:line="360" w:lineRule="auto"/>
              <w:rPr>
                <w:rFonts w:ascii="Times New Roman" w:hAnsi="Times New Roman" w:cs="Times New Roman"/>
              </w:rPr>
            </w:pPr>
            <w:r w:rsidRPr="00DB6A60">
              <w:rPr>
                <w:rFonts w:ascii="Times New Roman" w:hAnsi="Times New Roman" w:cs="Times New Roman"/>
                <w:lang w:val="en-GB"/>
              </w:rPr>
              <w:t xml:space="preserve">The Purchase </w:t>
            </w:r>
            <w:r w:rsidR="00A93D6A">
              <w:rPr>
                <w:rFonts w:ascii="Times New Roman" w:hAnsi="Times New Roman" w:cs="Times New Roman"/>
                <w:lang w:val="en-GB"/>
              </w:rPr>
              <w:t>m</w:t>
            </w:r>
            <w:r w:rsidRPr="00DB6A60">
              <w:rPr>
                <w:rFonts w:ascii="Times New Roman" w:hAnsi="Times New Roman" w:cs="Times New Roman"/>
                <w:lang w:val="en-GB"/>
              </w:rPr>
              <w:t>anager opens the Purchase Requisition Viewer</w:t>
            </w:r>
            <w:r w:rsidR="003B2848">
              <w:rPr>
                <w:rFonts w:ascii="Times New Roman" w:hAnsi="Times New Roman" w:cs="Times New Roman"/>
                <w:lang w:val="en-GB"/>
              </w:rPr>
              <w:t xml:space="preserve"> in </w:t>
            </w:r>
            <w:r w:rsidR="000F17F9">
              <w:rPr>
                <w:rFonts w:ascii="Times New Roman" w:hAnsi="Times New Roman" w:cs="Times New Roman"/>
                <w:lang w:val="en-GB"/>
              </w:rPr>
              <w:t>Purchase Manager Dashboard</w:t>
            </w:r>
            <w:r w:rsidRPr="00DB6A60">
              <w:rPr>
                <w:rFonts w:ascii="Times New Roman" w:hAnsi="Times New Roman" w:cs="Times New Roman"/>
                <w:lang w:val="en-GB"/>
              </w:rPr>
              <w:t>.</w:t>
            </w:r>
          </w:p>
          <w:p w14:paraId="344A851B" w14:textId="77777777" w:rsidR="00DB6A60" w:rsidRPr="000B605C" w:rsidRDefault="009530E4" w:rsidP="00071AA3">
            <w:pPr>
              <w:pStyle w:val="ListParagraph"/>
              <w:numPr>
                <w:ilvl w:val="0"/>
                <w:numId w:val="17"/>
              </w:numPr>
              <w:adjustRightInd w:val="0"/>
              <w:snapToGrid w:val="0"/>
              <w:spacing w:line="360" w:lineRule="auto"/>
              <w:rPr>
                <w:rFonts w:ascii="Times New Roman" w:hAnsi="Times New Roman" w:cs="Times New Roman"/>
              </w:rPr>
            </w:pPr>
            <w:r w:rsidRPr="009530E4">
              <w:rPr>
                <w:rFonts w:ascii="Times New Roman" w:hAnsi="Times New Roman" w:cs="Times New Roman"/>
                <w:lang w:val="en-GB"/>
              </w:rPr>
              <w:t xml:space="preserve">The system displays a table of all requisitions with relevant details (Requisition ID, </w:t>
            </w:r>
            <w:r w:rsidR="00A44691">
              <w:rPr>
                <w:rFonts w:ascii="Times New Roman" w:hAnsi="Times New Roman" w:cs="Times New Roman"/>
                <w:lang w:val="en-GB"/>
              </w:rPr>
              <w:t>Item ID</w:t>
            </w:r>
            <w:r w:rsidR="00550511">
              <w:rPr>
                <w:rFonts w:ascii="Times New Roman" w:hAnsi="Times New Roman" w:cs="Times New Roman"/>
                <w:lang w:val="en-GB"/>
              </w:rPr>
              <w:t>,</w:t>
            </w:r>
            <w:r w:rsidR="00A44691">
              <w:rPr>
                <w:rFonts w:ascii="Times New Roman" w:hAnsi="Times New Roman" w:cs="Times New Roman"/>
                <w:lang w:val="en-GB"/>
              </w:rPr>
              <w:t xml:space="preserve"> </w:t>
            </w:r>
            <w:r w:rsidR="00FB7C79">
              <w:rPr>
                <w:rFonts w:ascii="Times New Roman" w:hAnsi="Times New Roman" w:cs="Times New Roman"/>
                <w:lang w:val="en-GB"/>
              </w:rPr>
              <w:t>Quantity</w:t>
            </w:r>
            <w:r w:rsidR="00550511">
              <w:rPr>
                <w:rFonts w:ascii="Times New Roman" w:hAnsi="Times New Roman" w:cs="Times New Roman"/>
                <w:lang w:val="en-GB"/>
              </w:rPr>
              <w:t>, Sales Manager</w:t>
            </w:r>
            <w:r w:rsidR="00550511" w:rsidRPr="009530E4">
              <w:rPr>
                <w:rFonts w:ascii="Times New Roman" w:hAnsi="Times New Roman" w:cs="Times New Roman"/>
                <w:lang w:val="en-GB"/>
              </w:rPr>
              <w:t xml:space="preserve"> ID</w:t>
            </w:r>
            <w:r w:rsidR="00550511">
              <w:rPr>
                <w:rFonts w:ascii="Times New Roman" w:hAnsi="Times New Roman" w:cs="Times New Roman"/>
                <w:lang w:val="en-GB"/>
              </w:rPr>
              <w:t xml:space="preserve"> and </w:t>
            </w:r>
            <w:r w:rsidR="001144D7">
              <w:rPr>
                <w:rFonts w:ascii="Times New Roman" w:hAnsi="Times New Roman" w:cs="Times New Roman"/>
                <w:lang w:val="en-GB"/>
              </w:rPr>
              <w:t>Date</w:t>
            </w:r>
            <w:r w:rsidRPr="009530E4">
              <w:rPr>
                <w:rFonts w:ascii="Times New Roman" w:hAnsi="Times New Roman" w:cs="Times New Roman"/>
                <w:lang w:val="en-GB"/>
              </w:rPr>
              <w:t>).</w:t>
            </w:r>
          </w:p>
          <w:p w14:paraId="4D5F3082" w14:textId="0362DB2C" w:rsidR="005442B7" w:rsidRPr="000B605C" w:rsidRDefault="005442B7" w:rsidP="00071AA3">
            <w:pPr>
              <w:pStyle w:val="ListParagraph"/>
              <w:numPr>
                <w:ilvl w:val="0"/>
                <w:numId w:val="17"/>
              </w:numPr>
              <w:adjustRightInd w:val="0"/>
              <w:snapToGrid w:val="0"/>
              <w:spacing w:line="360" w:lineRule="auto"/>
              <w:rPr>
                <w:rFonts w:ascii="Times New Roman" w:hAnsi="Times New Roman" w:cs="Times New Roman"/>
              </w:rPr>
            </w:pPr>
            <w:r w:rsidRPr="005442B7">
              <w:rPr>
                <w:rFonts w:ascii="Times New Roman" w:hAnsi="Times New Roman" w:cs="Times New Roman"/>
                <w:lang w:val="en-GB"/>
              </w:rPr>
              <w:t xml:space="preserve">Purchase </w:t>
            </w:r>
            <w:r w:rsidR="000C1601">
              <w:rPr>
                <w:rFonts w:ascii="Times New Roman" w:hAnsi="Times New Roman" w:cs="Times New Roman"/>
                <w:lang w:val="en-GB"/>
              </w:rPr>
              <w:t>m</w:t>
            </w:r>
            <w:r w:rsidRPr="005442B7">
              <w:rPr>
                <w:rFonts w:ascii="Times New Roman" w:hAnsi="Times New Roman" w:cs="Times New Roman"/>
                <w:lang w:val="en-GB"/>
              </w:rPr>
              <w:t>anager selects a requisition</w:t>
            </w:r>
            <w:r w:rsidR="00D4499E">
              <w:rPr>
                <w:rFonts w:ascii="Times New Roman" w:hAnsi="Times New Roman" w:cs="Times New Roman"/>
                <w:lang w:val="en-GB"/>
              </w:rPr>
              <w:t>.</w:t>
            </w:r>
          </w:p>
          <w:p w14:paraId="751BAA0D" w14:textId="1ACB5CF4" w:rsidR="00374414" w:rsidRPr="00374414" w:rsidRDefault="000C1601" w:rsidP="00071AA3">
            <w:pPr>
              <w:pStyle w:val="ListParagraph"/>
              <w:numPr>
                <w:ilvl w:val="0"/>
                <w:numId w:val="17"/>
              </w:numPr>
              <w:adjustRightInd w:val="0"/>
              <w:snapToGrid w:val="0"/>
              <w:spacing w:line="360" w:lineRule="auto"/>
              <w:rPr>
                <w:rFonts w:ascii="Times New Roman" w:hAnsi="Times New Roman" w:cs="Times New Roman"/>
              </w:rPr>
            </w:pPr>
            <w:r>
              <w:rPr>
                <w:rFonts w:ascii="Times New Roman" w:hAnsi="Times New Roman" w:cs="Times New Roman"/>
              </w:rPr>
              <w:t xml:space="preserve">Purchase </w:t>
            </w:r>
            <w:r w:rsidR="00374414" w:rsidRPr="00374414">
              <w:rPr>
                <w:rFonts w:ascii="Times New Roman" w:hAnsi="Times New Roman" w:cs="Times New Roman"/>
              </w:rPr>
              <w:t>manager clicks "Generate PO" to create a purchase order from the selected requisition.</w:t>
            </w:r>
          </w:p>
          <w:p w14:paraId="2744C92A" w14:textId="414C679C" w:rsidR="004C60EE" w:rsidRPr="001E6CCA" w:rsidRDefault="00973209" w:rsidP="00071AA3">
            <w:pPr>
              <w:pStyle w:val="ListParagraph"/>
              <w:numPr>
                <w:ilvl w:val="0"/>
                <w:numId w:val="17"/>
              </w:numPr>
              <w:adjustRightInd w:val="0"/>
              <w:snapToGrid w:val="0"/>
              <w:spacing w:line="360" w:lineRule="auto"/>
              <w:rPr>
                <w:rFonts w:ascii="Times New Roman" w:hAnsi="Times New Roman" w:cs="Times New Roman"/>
              </w:rPr>
            </w:pPr>
            <w:r>
              <w:rPr>
                <w:rFonts w:ascii="Times New Roman" w:hAnsi="Times New Roman" w:cs="Times New Roman"/>
              </w:rPr>
              <w:t xml:space="preserve">Click </w:t>
            </w:r>
            <w:r w:rsidR="000A44B6">
              <w:rPr>
                <w:rFonts w:ascii="Times New Roman" w:hAnsi="Times New Roman" w:cs="Times New Roman"/>
              </w:rPr>
              <w:t>‘</w:t>
            </w:r>
            <w:r w:rsidR="001B633D">
              <w:rPr>
                <w:rFonts w:ascii="Times New Roman" w:hAnsi="Times New Roman" w:cs="Times New Roman"/>
              </w:rPr>
              <w:t>back</w:t>
            </w:r>
            <w:r w:rsidR="000A44B6">
              <w:rPr>
                <w:rFonts w:ascii="Times New Roman" w:hAnsi="Times New Roman" w:cs="Times New Roman"/>
              </w:rPr>
              <w:t>’</w:t>
            </w:r>
            <w:r>
              <w:rPr>
                <w:rFonts w:ascii="Times New Roman" w:hAnsi="Times New Roman" w:cs="Times New Roman"/>
              </w:rPr>
              <w:t xml:space="preserve"> to </w:t>
            </w:r>
            <w:r w:rsidR="001B633D">
              <w:rPr>
                <w:rFonts w:ascii="Times New Roman" w:hAnsi="Times New Roman" w:cs="Times New Roman"/>
              </w:rPr>
              <w:t>return to Dashboard.</w:t>
            </w:r>
            <w:r w:rsidR="000A44B6">
              <w:rPr>
                <w:rFonts w:ascii="Times New Roman" w:hAnsi="Times New Roman" w:cs="Times New Roman"/>
              </w:rPr>
              <w:t xml:space="preserve"> </w:t>
            </w:r>
          </w:p>
        </w:tc>
      </w:tr>
      <w:tr w:rsidR="004C60EE" w:rsidRPr="001E6CCA" w14:paraId="712D1FB5" w14:textId="77777777" w:rsidTr="00573594">
        <w:tc>
          <w:tcPr>
            <w:tcW w:w="1271" w:type="dxa"/>
          </w:tcPr>
          <w:p w14:paraId="582149D8"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1A7F9EF3" w14:textId="77777777" w:rsidR="004C60EE" w:rsidRDefault="00A12BBA" w:rsidP="00071AA3">
            <w:pPr>
              <w:pStyle w:val="ListParagraph"/>
              <w:numPr>
                <w:ilvl w:val="0"/>
                <w:numId w:val="32"/>
              </w:numPr>
              <w:adjustRightInd w:val="0"/>
              <w:snapToGrid w:val="0"/>
              <w:spacing w:line="360" w:lineRule="auto"/>
              <w:rPr>
                <w:rFonts w:ascii="Times New Roman" w:hAnsi="Times New Roman" w:cs="Times New Roman"/>
              </w:rPr>
            </w:pPr>
            <w:r w:rsidRPr="00945E99">
              <w:rPr>
                <w:rFonts w:ascii="Times New Roman" w:hAnsi="Times New Roman" w:cs="Times New Roman"/>
              </w:rPr>
              <w:t>The system</w:t>
            </w:r>
            <w:r>
              <w:rPr>
                <w:rFonts w:ascii="Times New Roman" w:hAnsi="Times New Roman" w:cs="Times New Roman"/>
              </w:rPr>
              <w:t xml:space="preserve"> </w:t>
            </w:r>
            <w:r w:rsidR="00945E99">
              <w:rPr>
                <w:rFonts w:ascii="Times New Roman" w:hAnsi="Times New Roman" w:cs="Times New Roman"/>
              </w:rPr>
              <w:t>will</w:t>
            </w:r>
            <w:r w:rsidRPr="00945E99">
              <w:rPr>
                <w:rFonts w:ascii="Times New Roman" w:hAnsi="Times New Roman" w:cs="Times New Roman"/>
              </w:rPr>
              <w:t xml:space="preserve"> show a message "No requisitions available" if the requisition file is empty or not found.</w:t>
            </w:r>
          </w:p>
          <w:p w14:paraId="101ADA15" w14:textId="165FE009" w:rsidR="004C60EE" w:rsidRPr="001E6CCA" w:rsidRDefault="00801F99" w:rsidP="00071AA3">
            <w:pPr>
              <w:pStyle w:val="ListParagraph"/>
              <w:numPr>
                <w:ilvl w:val="0"/>
                <w:numId w:val="32"/>
              </w:numPr>
              <w:adjustRightInd w:val="0"/>
              <w:snapToGrid w:val="0"/>
              <w:spacing w:line="360" w:lineRule="auto"/>
              <w:rPr>
                <w:rFonts w:ascii="Times New Roman" w:hAnsi="Times New Roman" w:cs="Times New Roman"/>
              </w:rPr>
            </w:pPr>
            <w:r>
              <w:rPr>
                <w:rFonts w:ascii="Times New Roman" w:hAnsi="Times New Roman" w:cs="Times New Roman"/>
              </w:rPr>
              <w:t>When generate PO, t</w:t>
            </w:r>
            <w:r w:rsidR="00962534">
              <w:rPr>
                <w:rFonts w:ascii="Times New Roman" w:hAnsi="Times New Roman" w:cs="Times New Roman"/>
              </w:rPr>
              <w:t>he system will show a message “</w:t>
            </w:r>
            <w:r w:rsidR="00C06AD3">
              <w:rPr>
                <w:rFonts w:ascii="Times New Roman" w:hAnsi="Times New Roman" w:cs="Times New Roman"/>
              </w:rPr>
              <w:t>Ple</w:t>
            </w:r>
            <w:r w:rsidR="00622B15">
              <w:rPr>
                <w:rFonts w:ascii="Times New Roman" w:hAnsi="Times New Roman" w:cs="Times New Roman"/>
              </w:rPr>
              <w:t>ase</w:t>
            </w:r>
            <w:r w:rsidR="00F25251">
              <w:rPr>
                <w:rFonts w:ascii="Times New Roman" w:hAnsi="Times New Roman" w:cs="Times New Roman"/>
              </w:rPr>
              <w:t xml:space="preserve"> select a requisition</w:t>
            </w:r>
            <w:r w:rsidR="00AE2B3E">
              <w:rPr>
                <w:rFonts w:ascii="Times New Roman" w:hAnsi="Times New Roman" w:cs="Times New Roman"/>
              </w:rPr>
              <w:t>”</w:t>
            </w:r>
            <w:r w:rsidR="00001F36">
              <w:rPr>
                <w:rFonts w:ascii="Times New Roman" w:hAnsi="Times New Roman" w:cs="Times New Roman"/>
              </w:rPr>
              <w:t xml:space="preserve"> </w:t>
            </w:r>
            <w:r w:rsidR="004B4C2E">
              <w:rPr>
                <w:rFonts w:ascii="Times New Roman" w:hAnsi="Times New Roman" w:cs="Times New Roman"/>
              </w:rPr>
              <w:t xml:space="preserve">if </w:t>
            </w:r>
            <w:r w:rsidR="008C378D">
              <w:rPr>
                <w:rFonts w:ascii="Times New Roman" w:hAnsi="Times New Roman" w:cs="Times New Roman"/>
              </w:rPr>
              <w:t xml:space="preserve">a </w:t>
            </w:r>
            <w:r w:rsidR="007E1142">
              <w:rPr>
                <w:rFonts w:ascii="Times New Roman" w:hAnsi="Times New Roman" w:cs="Times New Roman"/>
              </w:rPr>
              <w:t xml:space="preserve">requisition </w:t>
            </w:r>
            <w:r w:rsidR="004637B3">
              <w:rPr>
                <w:rFonts w:ascii="Times New Roman" w:hAnsi="Times New Roman" w:cs="Times New Roman"/>
              </w:rPr>
              <w:t>is</w:t>
            </w:r>
            <w:r w:rsidR="008C378D">
              <w:rPr>
                <w:rFonts w:ascii="Times New Roman" w:hAnsi="Times New Roman" w:cs="Times New Roman"/>
              </w:rPr>
              <w:t xml:space="preserve"> not selected.</w:t>
            </w:r>
          </w:p>
        </w:tc>
      </w:tr>
    </w:tbl>
    <w:p w14:paraId="4C2F132A" w14:textId="77777777" w:rsidR="004C60EE" w:rsidRPr="004C60EE" w:rsidRDefault="004C60EE" w:rsidP="00071AA3">
      <w:pPr>
        <w:adjustRightInd w:val="0"/>
        <w:snapToGrid w:val="0"/>
        <w:spacing w:after="0"/>
        <w:contextualSpacing/>
        <w:rPr>
          <w:lang w:val="en-MY"/>
        </w:rPr>
      </w:pPr>
    </w:p>
    <w:p w14:paraId="1E593E55" w14:textId="77777777" w:rsidR="003B2884" w:rsidRDefault="003B2884"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469CBBE2" w14:textId="47C9A8B0" w:rsidR="00DF76E0" w:rsidRDefault="00DF76E0" w:rsidP="00071AA3">
      <w:pPr>
        <w:pStyle w:val="Heading4"/>
        <w:adjustRightInd w:val="0"/>
        <w:snapToGrid w:val="0"/>
        <w:spacing w:before="0" w:after="0" w:line="360" w:lineRule="auto"/>
        <w:contextualSpacing/>
        <w:rPr>
          <w:rFonts w:cs="Times New Roman"/>
          <w:sz w:val="30"/>
          <w:szCs w:val="32"/>
        </w:rPr>
      </w:pPr>
      <w:bookmarkStart w:id="26" w:name="_Toc199885224"/>
      <w:r>
        <w:lastRenderedPageBreak/>
        <w:t>1.1.1.14</w:t>
      </w:r>
      <w:r w:rsidR="001871C1">
        <w:rPr>
          <w:rFonts w:cs="Times New Roman"/>
          <w:sz w:val="30"/>
          <w:szCs w:val="32"/>
        </w:rPr>
        <w:t xml:space="preserve"> Generate purchase order (Purchase Manager)</w:t>
      </w:r>
      <w:bookmarkEnd w:id="26"/>
    </w:p>
    <w:tbl>
      <w:tblPr>
        <w:tblStyle w:val="TableGrid"/>
        <w:tblW w:w="0" w:type="auto"/>
        <w:tblLook w:val="04A0" w:firstRow="1" w:lastRow="0" w:firstColumn="1" w:lastColumn="0" w:noHBand="0" w:noVBand="1"/>
      </w:tblPr>
      <w:tblGrid>
        <w:gridCol w:w="1630"/>
        <w:gridCol w:w="7369"/>
      </w:tblGrid>
      <w:tr w:rsidR="004C60EE" w:rsidRPr="001E6CCA" w14:paraId="4EF94DF4" w14:textId="77777777" w:rsidTr="00573594">
        <w:tc>
          <w:tcPr>
            <w:tcW w:w="1271" w:type="dxa"/>
          </w:tcPr>
          <w:p w14:paraId="24D64F81"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4CB4CBBF" w14:textId="72DBDF22" w:rsidR="004C60EE" w:rsidRPr="001E6CCA" w:rsidRDefault="004C60EE" w:rsidP="00071AA3">
            <w:pPr>
              <w:adjustRightInd w:val="0"/>
              <w:snapToGrid w:val="0"/>
              <w:contextualSpacing/>
              <w:rPr>
                <w:rFonts w:cs="Times New Roman"/>
                <w:sz w:val="24"/>
                <w:szCs w:val="24"/>
              </w:rPr>
            </w:pPr>
            <w:r>
              <w:rPr>
                <w:rFonts w:cs="Times New Roman"/>
                <w:sz w:val="24"/>
                <w:szCs w:val="24"/>
              </w:rPr>
              <w:t>Generate purchase order</w:t>
            </w:r>
          </w:p>
        </w:tc>
      </w:tr>
      <w:tr w:rsidR="004C60EE" w:rsidRPr="001E6CCA" w14:paraId="61397F89" w14:textId="77777777" w:rsidTr="00573594">
        <w:tc>
          <w:tcPr>
            <w:tcW w:w="1271" w:type="dxa"/>
          </w:tcPr>
          <w:p w14:paraId="4D30753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570E78B4" w14:textId="4BE7180F" w:rsidR="004C60EE" w:rsidRPr="001E6CCA" w:rsidRDefault="00AA5AB8" w:rsidP="00071AA3">
            <w:pPr>
              <w:adjustRightInd w:val="0"/>
              <w:snapToGrid w:val="0"/>
              <w:contextualSpacing/>
              <w:jc w:val="left"/>
              <w:rPr>
                <w:rFonts w:cs="Times New Roman"/>
                <w:sz w:val="24"/>
                <w:szCs w:val="24"/>
              </w:rPr>
            </w:pPr>
            <w:r w:rsidRPr="00AA5AB8">
              <w:rPr>
                <w:rFonts w:cs="Times New Roman"/>
                <w:sz w:val="24"/>
                <w:szCs w:val="24"/>
              </w:rPr>
              <w:t>The Purchase Manager generates a new Purchase Order (PO) based on a Purchase Requisition. The system fetches related item and supplier details automatically and allows the manager to review and confirm the PO before saving.</w:t>
            </w:r>
          </w:p>
        </w:tc>
      </w:tr>
      <w:tr w:rsidR="004C60EE" w:rsidRPr="001E6CCA" w14:paraId="3B7C52B4" w14:textId="77777777" w:rsidTr="00573594">
        <w:tc>
          <w:tcPr>
            <w:tcW w:w="1271" w:type="dxa"/>
          </w:tcPr>
          <w:p w14:paraId="75DE850E"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74A36591"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Purchase Manager</w:t>
            </w:r>
          </w:p>
        </w:tc>
      </w:tr>
      <w:tr w:rsidR="004C60EE" w:rsidRPr="001E6CCA" w14:paraId="447344C2" w14:textId="77777777" w:rsidTr="00573594">
        <w:tc>
          <w:tcPr>
            <w:tcW w:w="1271" w:type="dxa"/>
          </w:tcPr>
          <w:p w14:paraId="2B7D93F1"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581A46CE" w14:textId="32996C8F" w:rsidR="00E01F3A" w:rsidRPr="004E215C" w:rsidRDefault="00E01F3A" w:rsidP="00071AA3">
            <w:pPr>
              <w:pStyle w:val="ListParagraph"/>
              <w:numPr>
                <w:ilvl w:val="0"/>
                <w:numId w:val="35"/>
              </w:numPr>
              <w:adjustRightInd w:val="0"/>
              <w:snapToGrid w:val="0"/>
              <w:spacing w:line="360" w:lineRule="auto"/>
              <w:rPr>
                <w:rFonts w:ascii="Times New Roman" w:hAnsi="Times New Roman" w:cs="Times New Roman"/>
              </w:rPr>
            </w:pPr>
            <w:r w:rsidRPr="004E215C">
              <w:rPr>
                <w:rFonts w:ascii="Times New Roman" w:hAnsi="Times New Roman" w:cs="Times New Roman"/>
              </w:rPr>
              <w:t>The user must be logged in as a Purchase Manager.</w:t>
            </w:r>
          </w:p>
          <w:p w14:paraId="031B245B" w14:textId="543780F7" w:rsidR="00E01F3A" w:rsidRPr="004E215C" w:rsidRDefault="00E01F3A" w:rsidP="00071AA3">
            <w:pPr>
              <w:pStyle w:val="ListParagraph"/>
              <w:numPr>
                <w:ilvl w:val="0"/>
                <w:numId w:val="35"/>
              </w:numPr>
              <w:adjustRightInd w:val="0"/>
              <w:snapToGrid w:val="0"/>
              <w:spacing w:line="360" w:lineRule="auto"/>
              <w:rPr>
                <w:rFonts w:ascii="Times New Roman" w:hAnsi="Times New Roman" w:cs="Times New Roman"/>
              </w:rPr>
            </w:pPr>
            <w:r w:rsidRPr="004E215C">
              <w:rPr>
                <w:rFonts w:ascii="Times New Roman" w:hAnsi="Times New Roman" w:cs="Times New Roman"/>
              </w:rPr>
              <w:t>A valid, approved Purchase Requisition must be selected.</w:t>
            </w:r>
          </w:p>
          <w:p w14:paraId="0BA14225" w14:textId="574F2A3C" w:rsidR="004C60EE" w:rsidRPr="00786E29" w:rsidRDefault="00E01F3A" w:rsidP="00071AA3">
            <w:pPr>
              <w:pStyle w:val="ListParagraph"/>
              <w:numPr>
                <w:ilvl w:val="0"/>
                <w:numId w:val="35"/>
              </w:numPr>
              <w:adjustRightInd w:val="0"/>
              <w:snapToGrid w:val="0"/>
              <w:spacing w:line="360" w:lineRule="auto"/>
              <w:rPr>
                <w:rFonts w:ascii="Times New Roman" w:hAnsi="Times New Roman" w:cs="Times New Roman"/>
              </w:rPr>
            </w:pPr>
            <w:r w:rsidRPr="004E215C">
              <w:rPr>
                <w:rFonts w:ascii="Times New Roman" w:hAnsi="Times New Roman" w:cs="Times New Roman"/>
              </w:rPr>
              <w:t>Item and Supplier information files (items.txt, suppliers.txt) must be present and correctly formatted.</w:t>
            </w:r>
          </w:p>
        </w:tc>
      </w:tr>
      <w:tr w:rsidR="004C60EE" w:rsidRPr="001E6CCA" w14:paraId="27AF703B" w14:textId="77777777" w:rsidTr="00573594">
        <w:tc>
          <w:tcPr>
            <w:tcW w:w="1271" w:type="dxa"/>
          </w:tcPr>
          <w:p w14:paraId="15218C9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1E7BB70B" w14:textId="77777777" w:rsidR="004C60EE" w:rsidRPr="0015089E" w:rsidRDefault="0015089E" w:rsidP="00071AA3">
            <w:pPr>
              <w:pStyle w:val="ListParagraph"/>
              <w:numPr>
                <w:ilvl w:val="0"/>
                <w:numId w:val="18"/>
              </w:numPr>
              <w:adjustRightInd w:val="0"/>
              <w:snapToGrid w:val="0"/>
              <w:spacing w:line="360" w:lineRule="auto"/>
              <w:rPr>
                <w:rFonts w:ascii="Times New Roman" w:hAnsi="Times New Roman" w:cs="Times New Roman"/>
              </w:rPr>
            </w:pPr>
            <w:r w:rsidRPr="0015089E">
              <w:rPr>
                <w:rFonts w:ascii="Times New Roman" w:hAnsi="Times New Roman" w:cs="Times New Roman"/>
                <w:lang w:val="en-GB"/>
              </w:rPr>
              <w:t>The Purchase Manager selects a requisition from the Requisition Viewer.</w:t>
            </w:r>
          </w:p>
          <w:p w14:paraId="65AA2AB3" w14:textId="77777777" w:rsidR="0015089E" w:rsidRPr="003C0ACA" w:rsidRDefault="003C0ACA" w:rsidP="00071AA3">
            <w:pPr>
              <w:pStyle w:val="ListParagraph"/>
              <w:numPr>
                <w:ilvl w:val="0"/>
                <w:numId w:val="18"/>
              </w:numPr>
              <w:adjustRightInd w:val="0"/>
              <w:snapToGrid w:val="0"/>
              <w:spacing w:line="360" w:lineRule="auto"/>
              <w:rPr>
                <w:rFonts w:ascii="Times New Roman" w:hAnsi="Times New Roman" w:cs="Times New Roman"/>
              </w:rPr>
            </w:pPr>
            <w:r w:rsidRPr="003C0ACA">
              <w:rPr>
                <w:rFonts w:ascii="Times New Roman" w:hAnsi="Times New Roman" w:cs="Times New Roman"/>
                <w:lang w:val="en-GB"/>
              </w:rPr>
              <w:t>The manager clicks the "Generate PO" button.</w:t>
            </w:r>
          </w:p>
          <w:p w14:paraId="53B858E8" w14:textId="77777777" w:rsidR="003C0ACA" w:rsidRPr="00CE0411" w:rsidRDefault="00BB42D8" w:rsidP="00071AA3">
            <w:pPr>
              <w:pStyle w:val="ListParagraph"/>
              <w:numPr>
                <w:ilvl w:val="0"/>
                <w:numId w:val="18"/>
              </w:numPr>
              <w:adjustRightInd w:val="0"/>
              <w:snapToGrid w:val="0"/>
              <w:spacing w:line="360" w:lineRule="auto"/>
              <w:rPr>
                <w:rFonts w:ascii="Times New Roman" w:hAnsi="Times New Roman" w:cs="Times New Roman"/>
              </w:rPr>
            </w:pPr>
            <w:r w:rsidRPr="00BB42D8">
              <w:rPr>
                <w:rFonts w:ascii="Times New Roman" w:hAnsi="Times New Roman" w:cs="Times New Roman"/>
                <w:lang w:val="en-GB"/>
              </w:rPr>
              <w:t>The system reads the items.txt and suppliers.txt files to fetch the item name, supplier ID, unit price, and supplier name based on the selected requisition.</w:t>
            </w:r>
          </w:p>
          <w:p w14:paraId="27735C66" w14:textId="73C815D0" w:rsidR="00CE0411" w:rsidRPr="00713EEB" w:rsidRDefault="00442FA2" w:rsidP="00071AA3">
            <w:pPr>
              <w:pStyle w:val="ListParagraph"/>
              <w:numPr>
                <w:ilvl w:val="0"/>
                <w:numId w:val="18"/>
              </w:numPr>
              <w:adjustRightInd w:val="0"/>
              <w:snapToGrid w:val="0"/>
              <w:spacing w:line="360" w:lineRule="auto"/>
              <w:rPr>
                <w:rFonts w:ascii="Times New Roman" w:hAnsi="Times New Roman" w:cs="Times New Roman"/>
              </w:rPr>
            </w:pPr>
            <w:r w:rsidRPr="00442FA2">
              <w:rPr>
                <w:rFonts w:ascii="Times New Roman" w:hAnsi="Times New Roman" w:cs="Times New Roman"/>
                <w:lang w:val="en-GB"/>
              </w:rPr>
              <w:t>The system automatically generates a new PO ID</w:t>
            </w:r>
            <w:r w:rsidR="00D04379">
              <w:rPr>
                <w:rFonts w:ascii="Times New Roman" w:hAnsi="Times New Roman" w:cs="Times New Roman"/>
                <w:lang w:val="en-GB"/>
              </w:rPr>
              <w:t>,</w:t>
            </w:r>
            <w:r w:rsidRPr="00442FA2">
              <w:rPr>
                <w:rFonts w:ascii="Times New Roman" w:hAnsi="Times New Roman" w:cs="Times New Roman"/>
                <w:lang w:val="en-GB"/>
              </w:rPr>
              <w:t xml:space="preserve"> sets the status to "Pending"</w:t>
            </w:r>
            <w:r w:rsidR="005F4AEE">
              <w:rPr>
                <w:rFonts w:ascii="Times New Roman" w:hAnsi="Times New Roman" w:cs="Times New Roman"/>
                <w:lang w:val="en-GB"/>
              </w:rPr>
              <w:t xml:space="preserve">, </w:t>
            </w:r>
            <w:r w:rsidR="004E4ED9">
              <w:rPr>
                <w:rFonts w:ascii="Times New Roman" w:hAnsi="Times New Roman" w:cs="Times New Roman"/>
                <w:lang w:val="en-GB"/>
              </w:rPr>
              <w:t xml:space="preserve">generate a </w:t>
            </w:r>
            <w:r w:rsidR="00713EEB">
              <w:rPr>
                <w:rFonts w:ascii="Times New Roman" w:hAnsi="Times New Roman" w:cs="Times New Roman"/>
                <w:lang w:val="en-GB"/>
              </w:rPr>
              <w:t>date base on system time</w:t>
            </w:r>
            <w:r w:rsidR="005F4AEE">
              <w:rPr>
                <w:rFonts w:ascii="Times New Roman" w:hAnsi="Times New Roman" w:cs="Times New Roman"/>
                <w:lang w:val="en-GB"/>
              </w:rPr>
              <w:t xml:space="preserve"> and </w:t>
            </w:r>
            <w:r w:rsidR="00107A01">
              <w:rPr>
                <w:rFonts w:ascii="Times New Roman" w:hAnsi="Times New Roman" w:cs="Times New Roman"/>
                <w:lang w:val="en-GB"/>
              </w:rPr>
              <w:t>ca</w:t>
            </w:r>
            <w:r w:rsidR="00F301FF">
              <w:rPr>
                <w:rFonts w:ascii="Times New Roman" w:hAnsi="Times New Roman" w:cs="Times New Roman"/>
                <w:lang w:val="en-GB"/>
              </w:rPr>
              <w:t>lculate total price</w:t>
            </w:r>
            <w:r w:rsidR="001A667A">
              <w:rPr>
                <w:rFonts w:ascii="Times New Roman" w:hAnsi="Times New Roman" w:cs="Times New Roman"/>
                <w:lang w:val="en-GB"/>
              </w:rPr>
              <w:t xml:space="preserve"> and </w:t>
            </w:r>
            <w:r w:rsidR="006D2F72">
              <w:rPr>
                <w:rFonts w:ascii="Times New Roman" w:hAnsi="Times New Roman" w:cs="Times New Roman"/>
                <w:lang w:val="en-GB"/>
              </w:rPr>
              <w:t>add a purchase</w:t>
            </w:r>
            <w:r w:rsidR="003C5A74">
              <w:rPr>
                <w:rFonts w:ascii="Times New Roman" w:hAnsi="Times New Roman" w:cs="Times New Roman"/>
                <w:lang w:val="en-GB"/>
              </w:rPr>
              <w:t xml:space="preserve"> manager name base on </w:t>
            </w:r>
            <w:r w:rsidR="00C84F14">
              <w:rPr>
                <w:rFonts w:ascii="Times New Roman" w:hAnsi="Times New Roman" w:cs="Times New Roman"/>
                <w:lang w:val="en-GB"/>
              </w:rPr>
              <w:t>the user who lo</w:t>
            </w:r>
            <w:r w:rsidR="00023DDD">
              <w:rPr>
                <w:rFonts w:ascii="Times New Roman" w:hAnsi="Times New Roman" w:cs="Times New Roman"/>
                <w:lang w:val="en-GB"/>
              </w:rPr>
              <w:t>gin</w:t>
            </w:r>
            <w:r w:rsidRPr="00442FA2">
              <w:rPr>
                <w:rFonts w:ascii="Times New Roman" w:hAnsi="Times New Roman" w:cs="Times New Roman"/>
                <w:lang w:val="en-GB"/>
              </w:rPr>
              <w:t>.</w:t>
            </w:r>
          </w:p>
          <w:p w14:paraId="3E6A1CB5" w14:textId="77777777" w:rsidR="00713EEB" w:rsidRPr="0023014F" w:rsidRDefault="0023014F" w:rsidP="00071AA3">
            <w:pPr>
              <w:pStyle w:val="ListParagraph"/>
              <w:numPr>
                <w:ilvl w:val="0"/>
                <w:numId w:val="18"/>
              </w:numPr>
              <w:adjustRightInd w:val="0"/>
              <w:snapToGrid w:val="0"/>
              <w:spacing w:line="360" w:lineRule="auto"/>
              <w:rPr>
                <w:rFonts w:ascii="Times New Roman" w:hAnsi="Times New Roman" w:cs="Times New Roman"/>
              </w:rPr>
            </w:pPr>
            <w:r w:rsidRPr="0023014F">
              <w:rPr>
                <w:rFonts w:ascii="Times New Roman" w:hAnsi="Times New Roman" w:cs="Times New Roman"/>
                <w:lang w:val="en-GB"/>
              </w:rPr>
              <w:t>A confirmation window appears to review the PO details.</w:t>
            </w:r>
          </w:p>
          <w:p w14:paraId="431C171C" w14:textId="679E707F" w:rsidR="004C60EE" w:rsidRPr="001E6CCA" w:rsidRDefault="004217DF" w:rsidP="00071AA3">
            <w:pPr>
              <w:pStyle w:val="ListParagraph"/>
              <w:numPr>
                <w:ilvl w:val="0"/>
                <w:numId w:val="18"/>
              </w:numPr>
              <w:adjustRightInd w:val="0"/>
              <w:snapToGrid w:val="0"/>
              <w:spacing w:line="360" w:lineRule="auto"/>
              <w:rPr>
                <w:rFonts w:ascii="Times New Roman" w:hAnsi="Times New Roman" w:cs="Times New Roman"/>
              </w:rPr>
            </w:pPr>
            <w:r w:rsidRPr="004217DF">
              <w:rPr>
                <w:rFonts w:ascii="Times New Roman" w:hAnsi="Times New Roman" w:cs="Times New Roman"/>
                <w:lang w:val="en-GB"/>
              </w:rPr>
              <w:t>Upon confirmation, the PO is saved into purchase_orders.txt.</w:t>
            </w:r>
          </w:p>
        </w:tc>
      </w:tr>
      <w:tr w:rsidR="004C60EE" w:rsidRPr="001E6CCA" w14:paraId="46381F99" w14:textId="77777777" w:rsidTr="00573594">
        <w:tc>
          <w:tcPr>
            <w:tcW w:w="1271" w:type="dxa"/>
          </w:tcPr>
          <w:p w14:paraId="10713FDC"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0634F871" w14:textId="77777777" w:rsidR="004C60EE" w:rsidRPr="004A65DB" w:rsidRDefault="00024FB9" w:rsidP="00071AA3">
            <w:pPr>
              <w:pStyle w:val="ListParagraph"/>
              <w:numPr>
                <w:ilvl w:val="0"/>
                <w:numId w:val="33"/>
              </w:numPr>
              <w:adjustRightInd w:val="0"/>
              <w:snapToGrid w:val="0"/>
              <w:spacing w:line="360" w:lineRule="auto"/>
              <w:rPr>
                <w:rFonts w:cs="Times New Roman"/>
              </w:rPr>
            </w:pPr>
            <w:r>
              <w:rPr>
                <w:rFonts w:ascii="Times New Roman" w:hAnsi="Times New Roman" w:cs="Times New Roman"/>
              </w:rPr>
              <w:t xml:space="preserve">When generate PO, the system will show a message “Item or Supplier info not found” if a requisition is selected but item or supplier </w:t>
            </w:r>
            <w:proofErr w:type="gramStart"/>
            <w:r>
              <w:rPr>
                <w:rFonts w:ascii="Times New Roman" w:hAnsi="Times New Roman" w:cs="Times New Roman"/>
              </w:rPr>
              <w:t>is not exist</w:t>
            </w:r>
            <w:proofErr w:type="gramEnd"/>
            <w:r>
              <w:rPr>
                <w:rFonts w:ascii="Times New Roman" w:hAnsi="Times New Roman" w:cs="Times New Roman"/>
              </w:rPr>
              <w:t xml:space="preserve"> in file.</w:t>
            </w:r>
          </w:p>
          <w:p w14:paraId="63AB85C7" w14:textId="067879FE" w:rsidR="004C60EE" w:rsidRPr="001E6CCA" w:rsidRDefault="000F59C6" w:rsidP="00071AA3">
            <w:pPr>
              <w:pStyle w:val="ListParagraph"/>
              <w:numPr>
                <w:ilvl w:val="0"/>
                <w:numId w:val="33"/>
              </w:numPr>
              <w:adjustRightInd w:val="0"/>
              <w:snapToGrid w:val="0"/>
              <w:spacing w:line="360" w:lineRule="auto"/>
              <w:rPr>
                <w:rFonts w:ascii="Times New Roman" w:hAnsi="Times New Roman" w:cs="Times New Roman"/>
              </w:rPr>
            </w:pPr>
            <w:r w:rsidRPr="00E6163B">
              <w:rPr>
                <w:rFonts w:ascii="Times New Roman" w:hAnsi="Times New Roman" w:cs="Times New Roman"/>
                <w:lang w:val="en-GB"/>
              </w:rPr>
              <w:t xml:space="preserve">If </w:t>
            </w:r>
            <w:r w:rsidR="00E6163B" w:rsidRPr="00E6163B">
              <w:rPr>
                <w:rFonts w:ascii="Times New Roman" w:hAnsi="Times New Roman" w:cs="Times New Roman"/>
                <w:lang w:val="en-GB"/>
              </w:rPr>
              <w:t xml:space="preserve">user cancel the confirmation, </w:t>
            </w:r>
            <w:r w:rsidR="00853B98" w:rsidRPr="00E6163B">
              <w:rPr>
                <w:rFonts w:ascii="Times New Roman" w:hAnsi="Times New Roman" w:cs="Times New Roman"/>
                <w:lang w:val="en-GB"/>
              </w:rPr>
              <w:t xml:space="preserve">PO </w:t>
            </w:r>
            <w:r w:rsidRPr="00E6163B">
              <w:rPr>
                <w:rFonts w:ascii="Times New Roman" w:hAnsi="Times New Roman" w:cs="Times New Roman"/>
                <w:lang w:val="en-GB"/>
              </w:rPr>
              <w:t>will</w:t>
            </w:r>
            <w:r w:rsidR="00853B98" w:rsidRPr="00E6163B">
              <w:rPr>
                <w:rFonts w:ascii="Times New Roman" w:hAnsi="Times New Roman" w:cs="Times New Roman"/>
                <w:lang w:val="en-GB"/>
              </w:rPr>
              <w:t xml:space="preserve"> not </w:t>
            </w:r>
            <w:proofErr w:type="spellStart"/>
            <w:proofErr w:type="gramStart"/>
            <w:r w:rsidR="00853B98" w:rsidRPr="00E6163B">
              <w:rPr>
                <w:rFonts w:ascii="Times New Roman" w:hAnsi="Times New Roman" w:cs="Times New Roman"/>
                <w:lang w:val="en-GB"/>
              </w:rPr>
              <w:t>saved</w:t>
            </w:r>
            <w:proofErr w:type="spellEnd"/>
            <w:proofErr w:type="gramEnd"/>
            <w:r w:rsidR="00853B98" w:rsidRPr="00E6163B">
              <w:rPr>
                <w:rFonts w:ascii="Times New Roman" w:hAnsi="Times New Roman" w:cs="Times New Roman"/>
                <w:lang w:val="en-GB"/>
              </w:rPr>
              <w:t xml:space="preserve"> and the system returns to the </w:t>
            </w:r>
            <w:r w:rsidRPr="00E6163B">
              <w:rPr>
                <w:rFonts w:ascii="Times New Roman" w:hAnsi="Times New Roman" w:cs="Times New Roman"/>
                <w:lang w:val="en-GB"/>
              </w:rPr>
              <w:t xml:space="preserve">Requisition list </w:t>
            </w:r>
            <w:r w:rsidR="00853B98" w:rsidRPr="00E6163B">
              <w:rPr>
                <w:rFonts w:ascii="Times New Roman" w:hAnsi="Times New Roman" w:cs="Times New Roman"/>
                <w:lang w:val="en-GB"/>
              </w:rPr>
              <w:t>without changes.</w:t>
            </w:r>
          </w:p>
        </w:tc>
      </w:tr>
    </w:tbl>
    <w:p w14:paraId="0AA631EF" w14:textId="77777777" w:rsidR="004C60EE" w:rsidRPr="004C60EE" w:rsidRDefault="004C60EE" w:rsidP="00071AA3">
      <w:pPr>
        <w:adjustRightInd w:val="0"/>
        <w:snapToGrid w:val="0"/>
        <w:spacing w:after="0"/>
        <w:contextualSpacing/>
        <w:rPr>
          <w:lang w:val="en-MY"/>
        </w:rPr>
      </w:pPr>
    </w:p>
    <w:p w14:paraId="354B1627" w14:textId="77777777" w:rsidR="003B2884" w:rsidRDefault="003B2884"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0817FB51" w14:textId="60B906EA" w:rsidR="001871C1" w:rsidRDefault="001871C1" w:rsidP="00071AA3">
      <w:pPr>
        <w:pStyle w:val="Heading4"/>
        <w:adjustRightInd w:val="0"/>
        <w:snapToGrid w:val="0"/>
        <w:spacing w:before="0" w:after="0" w:line="360" w:lineRule="auto"/>
        <w:contextualSpacing/>
      </w:pPr>
      <w:bookmarkStart w:id="27" w:name="_Toc199885225"/>
      <w:r>
        <w:lastRenderedPageBreak/>
        <w:t>1.1.1.15 View purchase order</w:t>
      </w:r>
      <w:r w:rsidR="00973209">
        <w:t xml:space="preserve"> (Purchase Manager)</w:t>
      </w:r>
      <w:bookmarkEnd w:id="27"/>
    </w:p>
    <w:tbl>
      <w:tblPr>
        <w:tblStyle w:val="TableGrid"/>
        <w:tblW w:w="0" w:type="auto"/>
        <w:tblLook w:val="04A0" w:firstRow="1" w:lastRow="0" w:firstColumn="1" w:lastColumn="0" w:noHBand="0" w:noVBand="1"/>
      </w:tblPr>
      <w:tblGrid>
        <w:gridCol w:w="1630"/>
        <w:gridCol w:w="7369"/>
      </w:tblGrid>
      <w:tr w:rsidR="004C60EE" w:rsidRPr="001E6CCA" w14:paraId="6A16135E" w14:textId="77777777" w:rsidTr="00573594">
        <w:tc>
          <w:tcPr>
            <w:tcW w:w="1271" w:type="dxa"/>
          </w:tcPr>
          <w:p w14:paraId="42F8A846"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585C5AD9" w14:textId="4E54775E" w:rsidR="004C60EE" w:rsidRPr="001E6CCA" w:rsidRDefault="004C60EE" w:rsidP="00071AA3">
            <w:pPr>
              <w:adjustRightInd w:val="0"/>
              <w:snapToGrid w:val="0"/>
              <w:contextualSpacing/>
              <w:rPr>
                <w:rFonts w:cs="Times New Roman"/>
                <w:sz w:val="24"/>
                <w:szCs w:val="24"/>
              </w:rPr>
            </w:pPr>
            <w:r>
              <w:rPr>
                <w:rFonts w:cs="Times New Roman"/>
                <w:sz w:val="24"/>
                <w:szCs w:val="24"/>
              </w:rPr>
              <w:t>View purchase order</w:t>
            </w:r>
          </w:p>
        </w:tc>
      </w:tr>
      <w:tr w:rsidR="004C60EE" w:rsidRPr="001E6CCA" w14:paraId="6A213655" w14:textId="77777777" w:rsidTr="00573594">
        <w:tc>
          <w:tcPr>
            <w:tcW w:w="1271" w:type="dxa"/>
          </w:tcPr>
          <w:p w14:paraId="6BF1E380"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39B183FC" w14:textId="3FB96E62" w:rsidR="004C60EE" w:rsidRPr="001E6CCA" w:rsidRDefault="00835F42" w:rsidP="00071AA3">
            <w:pPr>
              <w:adjustRightInd w:val="0"/>
              <w:snapToGrid w:val="0"/>
              <w:contextualSpacing/>
              <w:jc w:val="left"/>
              <w:rPr>
                <w:rFonts w:cs="Times New Roman"/>
                <w:sz w:val="24"/>
                <w:szCs w:val="24"/>
              </w:rPr>
            </w:pPr>
            <w:r w:rsidRPr="00835F42">
              <w:rPr>
                <w:rFonts w:cs="Times New Roman"/>
                <w:sz w:val="24"/>
                <w:szCs w:val="24"/>
              </w:rPr>
              <w:t xml:space="preserve">Purchase Manager </w:t>
            </w:r>
            <w:r>
              <w:rPr>
                <w:rFonts w:cs="Times New Roman"/>
                <w:sz w:val="24"/>
                <w:szCs w:val="24"/>
              </w:rPr>
              <w:t xml:space="preserve">can </w:t>
            </w:r>
            <w:r w:rsidRPr="00835F42">
              <w:rPr>
                <w:rFonts w:cs="Times New Roman"/>
                <w:sz w:val="24"/>
                <w:szCs w:val="24"/>
              </w:rPr>
              <w:t>view</w:t>
            </w:r>
            <w:r>
              <w:rPr>
                <w:rFonts w:cs="Times New Roman"/>
                <w:sz w:val="24"/>
                <w:szCs w:val="24"/>
              </w:rPr>
              <w:t>, edit or delete</w:t>
            </w:r>
            <w:r w:rsidRPr="00835F42">
              <w:rPr>
                <w:rFonts w:cs="Times New Roman"/>
                <w:sz w:val="24"/>
                <w:szCs w:val="24"/>
              </w:rPr>
              <w:t xml:space="preserve"> the list of existing Purchase Orders</w:t>
            </w:r>
            <w:r w:rsidR="0035509B">
              <w:rPr>
                <w:rFonts w:cs="Times New Roman"/>
                <w:sz w:val="24"/>
                <w:szCs w:val="24"/>
              </w:rPr>
              <w:t>.</w:t>
            </w:r>
          </w:p>
        </w:tc>
      </w:tr>
      <w:tr w:rsidR="004C60EE" w:rsidRPr="001E6CCA" w14:paraId="0119BECF" w14:textId="77777777" w:rsidTr="00573594">
        <w:tc>
          <w:tcPr>
            <w:tcW w:w="1271" w:type="dxa"/>
          </w:tcPr>
          <w:p w14:paraId="172E4847"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659786C2"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Purchase Manager</w:t>
            </w:r>
          </w:p>
        </w:tc>
      </w:tr>
      <w:tr w:rsidR="004C60EE" w:rsidRPr="001E6CCA" w14:paraId="1F2C2565" w14:textId="77777777" w:rsidTr="00573594">
        <w:tc>
          <w:tcPr>
            <w:tcW w:w="1271" w:type="dxa"/>
          </w:tcPr>
          <w:p w14:paraId="53B9C81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07B00710" w14:textId="26E17E94" w:rsidR="001712B8" w:rsidRPr="001712B8" w:rsidRDefault="001712B8" w:rsidP="00071AA3">
            <w:pPr>
              <w:pStyle w:val="ListParagraph"/>
              <w:numPr>
                <w:ilvl w:val="0"/>
                <w:numId w:val="34"/>
              </w:numPr>
              <w:adjustRightInd w:val="0"/>
              <w:snapToGrid w:val="0"/>
              <w:spacing w:line="360" w:lineRule="auto"/>
              <w:rPr>
                <w:rFonts w:ascii="Times New Roman" w:hAnsi="Times New Roman" w:cs="Times New Roman"/>
              </w:rPr>
            </w:pPr>
            <w:r w:rsidRPr="001712B8">
              <w:rPr>
                <w:rFonts w:ascii="Times New Roman" w:hAnsi="Times New Roman" w:cs="Times New Roman"/>
              </w:rPr>
              <w:t>The user must be logged in as a Purchase Manager.</w:t>
            </w:r>
          </w:p>
          <w:p w14:paraId="193EF43A" w14:textId="6A842CDA" w:rsidR="004C60EE" w:rsidRPr="001712B8" w:rsidRDefault="001712B8" w:rsidP="00071AA3">
            <w:pPr>
              <w:pStyle w:val="ListParagraph"/>
              <w:numPr>
                <w:ilvl w:val="0"/>
                <w:numId w:val="34"/>
              </w:numPr>
              <w:adjustRightInd w:val="0"/>
              <w:snapToGrid w:val="0"/>
              <w:spacing w:line="360" w:lineRule="auto"/>
              <w:rPr>
                <w:rFonts w:ascii="Times New Roman" w:hAnsi="Times New Roman" w:cs="Times New Roman"/>
              </w:rPr>
            </w:pPr>
            <w:r w:rsidRPr="001712B8">
              <w:rPr>
                <w:rFonts w:ascii="Times New Roman" w:hAnsi="Times New Roman" w:cs="Times New Roman"/>
              </w:rPr>
              <w:t>The purchase_orders.txt file must exist and contain at least one entry</w:t>
            </w:r>
            <w:r w:rsidR="0046643A">
              <w:rPr>
                <w:rFonts w:ascii="Times New Roman" w:hAnsi="Times New Roman" w:cs="Times New Roman"/>
              </w:rPr>
              <w:t>.</w:t>
            </w:r>
          </w:p>
        </w:tc>
      </w:tr>
      <w:tr w:rsidR="004C60EE" w:rsidRPr="001E6CCA" w14:paraId="69DF648C" w14:textId="77777777" w:rsidTr="00573594">
        <w:tc>
          <w:tcPr>
            <w:tcW w:w="1271" w:type="dxa"/>
          </w:tcPr>
          <w:p w14:paraId="7BA362B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61C9AB34" w14:textId="242BAB05" w:rsidR="004C60EE" w:rsidRPr="00C97F1F" w:rsidRDefault="005E5E9A" w:rsidP="00071AA3">
            <w:pPr>
              <w:pStyle w:val="ListParagraph"/>
              <w:numPr>
                <w:ilvl w:val="0"/>
                <w:numId w:val="19"/>
              </w:numPr>
              <w:adjustRightInd w:val="0"/>
              <w:snapToGrid w:val="0"/>
              <w:spacing w:line="360" w:lineRule="auto"/>
              <w:rPr>
                <w:rFonts w:ascii="Times New Roman" w:hAnsi="Times New Roman" w:cs="Times New Roman"/>
              </w:rPr>
            </w:pPr>
            <w:r w:rsidRPr="005E5E9A">
              <w:rPr>
                <w:rFonts w:ascii="Times New Roman" w:hAnsi="Times New Roman" w:cs="Times New Roman"/>
                <w:lang w:val="en-GB"/>
              </w:rPr>
              <w:t>The Purchase Manager open the Purchase</w:t>
            </w:r>
            <w:r w:rsidR="00C97F1F">
              <w:rPr>
                <w:rFonts w:ascii="Times New Roman" w:hAnsi="Times New Roman" w:cs="Times New Roman"/>
                <w:lang w:val="en-GB"/>
              </w:rPr>
              <w:t xml:space="preserve"> Manager Dashboard</w:t>
            </w:r>
            <w:r w:rsidRPr="005E5E9A">
              <w:rPr>
                <w:rFonts w:ascii="Times New Roman" w:hAnsi="Times New Roman" w:cs="Times New Roman"/>
                <w:lang w:val="en-GB"/>
              </w:rPr>
              <w:t>.</w:t>
            </w:r>
          </w:p>
          <w:p w14:paraId="08502DDE" w14:textId="77777777" w:rsidR="00C97F1F" w:rsidRPr="00765AF3" w:rsidRDefault="00765AF3" w:rsidP="00071AA3">
            <w:pPr>
              <w:pStyle w:val="ListParagraph"/>
              <w:numPr>
                <w:ilvl w:val="0"/>
                <w:numId w:val="19"/>
              </w:numPr>
              <w:adjustRightInd w:val="0"/>
              <w:snapToGrid w:val="0"/>
              <w:spacing w:line="360" w:lineRule="auto"/>
              <w:rPr>
                <w:rFonts w:ascii="Times New Roman" w:hAnsi="Times New Roman" w:cs="Times New Roman"/>
              </w:rPr>
            </w:pPr>
            <w:r w:rsidRPr="00765AF3">
              <w:rPr>
                <w:rFonts w:ascii="Times New Roman" w:hAnsi="Times New Roman" w:cs="Times New Roman"/>
                <w:lang w:val="en-GB"/>
              </w:rPr>
              <w:t>The system reads data from purchase_orders.txt.</w:t>
            </w:r>
          </w:p>
          <w:p w14:paraId="1AE9401A" w14:textId="77777777" w:rsidR="00765AF3" w:rsidRPr="00254B5B" w:rsidRDefault="00254B5B" w:rsidP="00071AA3">
            <w:pPr>
              <w:pStyle w:val="ListParagraph"/>
              <w:numPr>
                <w:ilvl w:val="0"/>
                <w:numId w:val="19"/>
              </w:numPr>
              <w:adjustRightInd w:val="0"/>
              <w:snapToGrid w:val="0"/>
              <w:spacing w:line="360" w:lineRule="auto"/>
              <w:rPr>
                <w:rFonts w:ascii="Times New Roman" w:hAnsi="Times New Roman" w:cs="Times New Roman"/>
              </w:rPr>
            </w:pPr>
            <w:r w:rsidRPr="00254B5B">
              <w:rPr>
                <w:rFonts w:ascii="Times New Roman" w:hAnsi="Times New Roman" w:cs="Times New Roman"/>
                <w:lang w:val="en-GB"/>
              </w:rPr>
              <w:t>The system loads and displays all purchase order records in a non-editable table.</w:t>
            </w:r>
          </w:p>
          <w:p w14:paraId="1124B18C" w14:textId="77777777" w:rsidR="00254B5B" w:rsidRPr="005B6498" w:rsidRDefault="005B6498" w:rsidP="00071AA3">
            <w:pPr>
              <w:pStyle w:val="ListParagraph"/>
              <w:numPr>
                <w:ilvl w:val="0"/>
                <w:numId w:val="19"/>
              </w:numPr>
              <w:adjustRightInd w:val="0"/>
              <w:snapToGrid w:val="0"/>
              <w:spacing w:line="360" w:lineRule="auto"/>
              <w:rPr>
                <w:rFonts w:ascii="Times New Roman" w:hAnsi="Times New Roman" w:cs="Times New Roman"/>
              </w:rPr>
            </w:pPr>
            <w:r w:rsidRPr="005B6498">
              <w:rPr>
                <w:rFonts w:ascii="Times New Roman" w:hAnsi="Times New Roman" w:cs="Times New Roman"/>
                <w:lang w:val="en-GB"/>
              </w:rPr>
              <w:t>The Purchase Manager can scroll through or search by PO ID or status (“Rejected”) to find specific records.</w:t>
            </w:r>
          </w:p>
          <w:p w14:paraId="492D6264" w14:textId="77777777" w:rsidR="005B6498" w:rsidRPr="00A63B8C" w:rsidRDefault="00D26368" w:rsidP="00071AA3">
            <w:pPr>
              <w:pStyle w:val="ListParagraph"/>
              <w:numPr>
                <w:ilvl w:val="0"/>
                <w:numId w:val="19"/>
              </w:numPr>
              <w:adjustRightInd w:val="0"/>
              <w:snapToGrid w:val="0"/>
              <w:spacing w:line="360" w:lineRule="auto"/>
              <w:rPr>
                <w:rFonts w:ascii="Times New Roman" w:hAnsi="Times New Roman" w:cs="Times New Roman"/>
              </w:rPr>
            </w:pPr>
            <w:r w:rsidRPr="00D26368">
              <w:rPr>
                <w:rFonts w:ascii="Times New Roman" w:hAnsi="Times New Roman" w:cs="Times New Roman"/>
                <w:lang w:val="en-GB"/>
              </w:rPr>
              <w:t>Upon selecting a row,</w:t>
            </w:r>
            <w:r>
              <w:rPr>
                <w:rFonts w:ascii="Times New Roman" w:hAnsi="Times New Roman" w:cs="Times New Roman"/>
                <w:lang w:val="en-GB"/>
              </w:rPr>
              <w:t xml:space="preserve"> </w:t>
            </w:r>
            <w:r w:rsidR="003E27DE">
              <w:rPr>
                <w:rFonts w:ascii="Times New Roman" w:hAnsi="Times New Roman" w:cs="Times New Roman"/>
                <w:lang w:val="en-GB"/>
              </w:rPr>
              <w:t xml:space="preserve">user can </w:t>
            </w:r>
            <w:r w:rsidR="004D7067">
              <w:rPr>
                <w:rFonts w:ascii="Times New Roman" w:hAnsi="Times New Roman" w:cs="Times New Roman"/>
                <w:lang w:val="en-GB"/>
              </w:rPr>
              <w:t>choose to edit</w:t>
            </w:r>
            <w:r w:rsidR="00AC2F88">
              <w:rPr>
                <w:rFonts w:ascii="Times New Roman" w:hAnsi="Times New Roman" w:cs="Times New Roman"/>
                <w:lang w:val="en-GB"/>
              </w:rPr>
              <w:t xml:space="preserve"> the quantity of the row or delete the PO order.</w:t>
            </w:r>
          </w:p>
          <w:p w14:paraId="665A1085" w14:textId="77777777" w:rsidR="009F6CA5" w:rsidRDefault="002327A8" w:rsidP="00071AA3">
            <w:pPr>
              <w:pStyle w:val="ListParagraph"/>
              <w:numPr>
                <w:ilvl w:val="0"/>
                <w:numId w:val="19"/>
              </w:numPr>
              <w:adjustRightInd w:val="0"/>
              <w:snapToGrid w:val="0"/>
              <w:spacing w:line="360" w:lineRule="auto"/>
              <w:rPr>
                <w:rFonts w:ascii="Times New Roman" w:hAnsi="Times New Roman" w:cs="Times New Roman"/>
              </w:rPr>
            </w:pPr>
            <w:r>
              <w:rPr>
                <w:rFonts w:ascii="Times New Roman" w:hAnsi="Times New Roman" w:cs="Times New Roman"/>
              </w:rPr>
              <w:t>After editing the quantity of the PO</w:t>
            </w:r>
            <w:r w:rsidR="003F2F81">
              <w:rPr>
                <w:rFonts w:ascii="Times New Roman" w:hAnsi="Times New Roman" w:cs="Times New Roman"/>
              </w:rPr>
              <w:t>,</w:t>
            </w:r>
            <w:r>
              <w:rPr>
                <w:rFonts w:ascii="Times New Roman" w:hAnsi="Times New Roman" w:cs="Times New Roman"/>
              </w:rPr>
              <w:t xml:space="preserve"> </w:t>
            </w:r>
            <w:r w:rsidR="00E41D47">
              <w:rPr>
                <w:rFonts w:ascii="Times New Roman" w:hAnsi="Times New Roman" w:cs="Times New Roman"/>
              </w:rPr>
              <w:t xml:space="preserve">total </w:t>
            </w:r>
            <w:r w:rsidR="003F2F81">
              <w:rPr>
                <w:rFonts w:ascii="Times New Roman" w:hAnsi="Times New Roman" w:cs="Times New Roman"/>
              </w:rPr>
              <w:t>will change according to quantit</w:t>
            </w:r>
            <w:r w:rsidR="00F04EF4">
              <w:rPr>
                <w:rFonts w:ascii="Times New Roman" w:hAnsi="Times New Roman" w:cs="Times New Roman"/>
              </w:rPr>
              <w:t xml:space="preserve">y, date will change </w:t>
            </w:r>
            <w:r w:rsidR="00023CD2">
              <w:rPr>
                <w:rFonts w:ascii="Times New Roman" w:hAnsi="Times New Roman" w:cs="Times New Roman"/>
              </w:rPr>
              <w:t>based on changes</w:t>
            </w:r>
            <w:r w:rsidR="009A6CC2">
              <w:rPr>
                <w:rFonts w:ascii="Times New Roman" w:hAnsi="Times New Roman" w:cs="Times New Roman"/>
              </w:rPr>
              <w:t xml:space="preserve"> and status will change to ‘pending’.</w:t>
            </w:r>
          </w:p>
          <w:p w14:paraId="460FDEB3" w14:textId="6A16C041" w:rsidR="004C60EE" w:rsidRPr="001E6CCA" w:rsidRDefault="00071668" w:rsidP="00071AA3">
            <w:pPr>
              <w:pStyle w:val="ListParagraph"/>
              <w:numPr>
                <w:ilvl w:val="0"/>
                <w:numId w:val="19"/>
              </w:numPr>
              <w:adjustRightInd w:val="0"/>
              <w:snapToGrid w:val="0"/>
              <w:spacing w:line="360" w:lineRule="auto"/>
              <w:rPr>
                <w:rFonts w:ascii="Times New Roman" w:hAnsi="Times New Roman" w:cs="Times New Roman"/>
              </w:rPr>
            </w:pPr>
            <w:r>
              <w:rPr>
                <w:rFonts w:ascii="Times New Roman" w:hAnsi="Times New Roman" w:cs="Times New Roman"/>
              </w:rPr>
              <w:t>When click ‘</w:t>
            </w:r>
            <w:r w:rsidR="00B640F0">
              <w:rPr>
                <w:rFonts w:ascii="Times New Roman" w:hAnsi="Times New Roman" w:cs="Times New Roman"/>
              </w:rPr>
              <w:t>save</w:t>
            </w:r>
            <w:r>
              <w:rPr>
                <w:rFonts w:ascii="Times New Roman" w:hAnsi="Times New Roman" w:cs="Times New Roman"/>
              </w:rPr>
              <w:t>’ button</w:t>
            </w:r>
            <w:r w:rsidR="007871B9">
              <w:rPr>
                <w:rFonts w:ascii="Times New Roman" w:hAnsi="Times New Roman" w:cs="Times New Roman"/>
              </w:rPr>
              <w:t xml:space="preserve">, system </w:t>
            </w:r>
            <w:r w:rsidR="00B640F0">
              <w:rPr>
                <w:rFonts w:ascii="Times New Roman" w:hAnsi="Times New Roman" w:cs="Times New Roman"/>
              </w:rPr>
              <w:t xml:space="preserve">will save the </w:t>
            </w:r>
            <w:r w:rsidR="00CB4975">
              <w:rPr>
                <w:rFonts w:ascii="Times New Roman" w:hAnsi="Times New Roman" w:cs="Times New Roman"/>
              </w:rPr>
              <w:t>changes to purchase_order.txt.</w:t>
            </w:r>
          </w:p>
        </w:tc>
      </w:tr>
      <w:tr w:rsidR="004C60EE" w:rsidRPr="001E6CCA" w14:paraId="1F9B39CB" w14:textId="77777777" w:rsidTr="00573594">
        <w:tc>
          <w:tcPr>
            <w:tcW w:w="1271" w:type="dxa"/>
          </w:tcPr>
          <w:p w14:paraId="3A2141C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3B5C3F3B" w14:textId="77777777" w:rsidR="004C60EE" w:rsidRPr="001D2063" w:rsidRDefault="00CF35E9" w:rsidP="00071AA3">
            <w:pPr>
              <w:pStyle w:val="ListParagraph"/>
              <w:numPr>
                <w:ilvl w:val="0"/>
                <w:numId w:val="36"/>
              </w:numPr>
              <w:adjustRightInd w:val="0"/>
              <w:snapToGrid w:val="0"/>
              <w:spacing w:line="360" w:lineRule="auto"/>
              <w:rPr>
                <w:rFonts w:ascii="Times New Roman" w:hAnsi="Times New Roman" w:cs="Times New Roman"/>
              </w:rPr>
            </w:pPr>
            <w:r w:rsidRPr="001D2063">
              <w:rPr>
                <w:rFonts w:ascii="Times New Roman" w:hAnsi="Times New Roman" w:cs="Times New Roman"/>
              </w:rPr>
              <w:t>When user click the button ‘close’, system will pr</w:t>
            </w:r>
            <w:r w:rsidR="004A0E1A" w:rsidRPr="001D2063">
              <w:rPr>
                <w:rFonts w:ascii="Times New Roman" w:hAnsi="Times New Roman" w:cs="Times New Roman"/>
              </w:rPr>
              <w:t>o</w:t>
            </w:r>
            <w:r w:rsidR="001D1674" w:rsidRPr="001D2063">
              <w:rPr>
                <w:rFonts w:ascii="Times New Roman" w:hAnsi="Times New Roman" w:cs="Times New Roman"/>
              </w:rPr>
              <w:t>mpt user to save changes before</w:t>
            </w:r>
            <w:r w:rsidR="00E266A4" w:rsidRPr="001D2063">
              <w:rPr>
                <w:rFonts w:ascii="Times New Roman" w:hAnsi="Times New Roman" w:cs="Times New Roman"/>
              </w:rPr>
              <w:t xml:space="preserve"> exit.</w:t>
            </w:r>
          </w:p>
          <w:p w14:paraId="28E62160" w14:textId="29E311D9" w:rsidR="004C60EE" w:rsidRPr="001E6CCA" w:rsidRDefault="007B5029" w:rsidP="00071AA3">
            <w:pPr>
              <w:pStyle w:val="ListParagraph"/>
              <w:numPr>
                <w:ilvl w:val="0"/>
                <w:numId w:val="36"/>
              </w:numPr>
              <w:adjustRightInd w:val="0"/>
              <w:snapToGrid w:val="0"/>
              <w:spacing w:line="360" w:lineRule="auto"/>
              <w:rPr>
                <w:rFonts w:cs="Times New Roman"/>
              </w:rPr>
            </w:pPr>
            <w:r w:rsidRPr="001D2063">
              <w:rPr>
                <w:rFonts w:ascii="Times New Roman" w:hAnsi="Times New Roman" w:cs="Times New Roman"/>
              </w:rPr>
              <w:t xml:space="preserve">If </w:t>
            </w:r>
            <w:r w:rsidRPr="001D2063">
              <w:rPr>
                <w:rFonts w:ascii="Times New Roman" w:hAnsi="Times New Roman" w:cs="Times New Roman"/>
                <w:lang w:val="en-GB"/>
              </w:rPr>
              <w:t xml:space="preserve">purchase_orders.txt is missing or corrupted, </w:t>
            </w:r>
            <w:r w:rsidR="001D2063" w:rsidRPr="001D2063">
              <w:rPr>
                <w:rFonts w:ascii="Times New Roman" w:hAnsi="Times New Roman" w:cs="Times New Roman"/>
                <w:lang w:val="en-GB"/>
              </w:rPr>
              <w:t>the system displays an error message and disables the table view.</w:t>
            </w:r>
          </w:p>
        </w:tc>
      </w:tr>
    </w:tbl>
    <w:p w14:paraId="10A271E9" w14:textId="77777777" w:rsidR="004C60EE" w:rsidRPr="004C60EE" w:rsidRDefault="004C60EE" w:rsidP="00071AA3">
      <w:pPr>
        <w:adjustRightInd w:val="0"/>
        <w:snapToGrid w:val="0"/>
        <w:spacing w:after="0"/>
        <w:contextualSpacing/>
        <w:rPr>
          <w:lang w:val="en-MY"/>
        </w:rPr>
      </w:pPr>
    </w:p>
    <w:p w14:paraId="7F36C96B" w14:textId="77777777" w:rsidR="004C60EE" w:rsidRDefault="004C60EE"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6DB21D56" w14:textId="1273CAC6" w:rsidR="00C53407" w:rsidRDefault="001871C1" w:rsidP="00071AA3">
      <w:pPr>
        <w:pStyle w:val="Heading4"/>
        <w:adjustRightInd w:val="0"/>
        <w:snapToGrid w:val="0"/>
        <w:spacing w:before="0" w:after="0" w:line="360" w:lineRule="auto"/>
        <w:contextualSpacing/>
      </w:pPr>
      <w:bookmarkStart w:id="28" w:name="_Toc199885226"/>
      <w:r>
        <w:lastRenderedPageBreak/>
        <w:t xml:space="preserve">1.1.1.16 View </w:t>
      </w:r>
      <w:r w:rsidR="007C53CD">
        <w:t xml:space="preserve">List </w:t>
      </w:r>
      <w:r w:rsidR="00F86A43">
        <w:t>of</w:t>
      </w:r>
      <w:r>
        <w:t xml:space="preserve"> </w:t>
      </w:r>
      <w:r w:rsidR="00574E23">
        <w:t>I</w:t>
      </w:r>
      <w:r>
        <w:t>tems (Inventory Manager)</w:t>
      </w:r>
      <w:bookmarkEnd w:id="28"/>
    </w:p>
    <w:tbl>
      <w:tblPr>
        <w:tblStyle w:val="TableGrid"/>
        <w:tblW w:w="0" w:type="auto"/>
        <w:tblLook w:val="04A0" w:firstRow="1" w:lastRow="0" w:firstColumn="1" w:lastColumn="0" w:noHBand="0" w:noVBand="1"/>
      </w:tblPr>
      <w:tblGrid>
        <w:gridCol w:w="1630"/>
        <w:gridCol w:w="7369"/>
      </w:tblGrid>
      <w:tr w:rsidR="00C53407" w:rsidRPr="001E6CCA" w14:paraId="1F6B4EE8" w14:textId="77777777">
        <w:tc>
          <w:tcPr>
            <w:tcW w:w="1271" w:type="dxa"/>
          </w:tcPr>
          <w:p w14:paraId="651C6267" w14:textId="77777777" w:rsidR="00C53407" w:rsidRPr="001E6CCA" w:rsidRDefault="00C53407"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0CF7F47E" w14:textId="38F609A5" w:rsidR="00C53407" w:rsidRPr="001E6CCA" w:rsidRDefault="004251A4" w:rsidP="00071AA3">
            <w:pPr>
              <w:adjustRightInd w:val="0"/>
              <w:snapToGrid w:val="0"/>
              <w:contextualSpacing/>
              <w:rPr>
                <w:rFonts w:cs="Times New Roman"/>
                <w:sz w:val="24"/>
                <w:szCs w:val="24"/>
              </w:rPr>
            </w:pPr>
            <w:r>
              <w:rPr>
                <w:rFonts w:cs="Times New Roman"/>
                <w:sz w:val="24"/>
                <w:szCs w:val="24"/>
              </w:rPr>
              <w:t xml:space="preserve">View </w:t>
            </w:r>
            <w:r w:rsidR="00DE0677">
              <w:rPr>
                <w:rFonts w:cs="Times New Roman"/>
                <w:sz w:val="24"/>
                <w:szCs w:val="24"/>
              </w:rPr>
              <w:t>Item Details</w:t>
            </w:r>
          </w:p>
        </w:tc>
      </w:tr>
      <w:tr w:rsidR="00C53407" w:rsidRPr="001E6CCA" w14:paraId="20E5E49A" w14:textId="77777777">
        <w:tc>
          <w:tcPr>
            <w:tcW w:w="1271" w:type="dxa"/>
          </w:tcPr>
          <w:p w14:paraId="72BED88B" w14:textId="77777777" w:rsidR="00C53407" w:rsidRPr="001E6CCA" w:rsidRDefault="00C53407"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1E864A87" w14:textId="464A4D68" w:rsidR="00C53407" w:rsidRPr="001E6CCA" w:rsidRDefault="00D002E7" w:rsidP="00071AA3">
            <w:pPr>
              <w:adjustRightInd w:val="0"/>
              <w:snapToGrid w:val="0"/>
              <w:contextualSpacing/>
              <w:jc w:val="left"/>
              <w:rPr>
                <w:rFonts w:cs="Times New Roman"/>
                <w:sz w:val="24"/>
                <w:szCs w:val="24"/>
              </w:rPr>
            </w:pPr>
            <w:r>
              <w:rPr>
                <w:rFonts w:cs="Times New Roman"/>
                <w:sz w:val="24"/>
                <w:szCs w:val="24"/>
              </w:rPr>
              <w:t>Allows the Inventory Manager to view item details.</w:t>
            </w:r>
          </w:p>
        </w:tc>
      </w:tr>
      <w:tr w:rsidR="00C53407" w:rsidRPr="001E6CCA" w14:paraId="13152C8B" w14:textId="77777777">
        <w:tc>
          <w:tcPr>
            <w:tcW w:w="1271" w:type="dxa"/>
          </w:tcPr>
          <w:p w14:paraId="2E7FAD55" w14:textId="77777777" w:rsidR="00C53407" w:rsidRPr="001E6CCA" w:rsidRDefault="00C53407"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732950FF" w14:textId="3DF6B09C" w:rsidR="00C53407" w:rsidRPr="001E6CCA" w:rsidRDefault="00DE0677" w:rsidP="00071AA3">
            <w:pPr>
              <w:adjustRightInd w:val="0"/>
              <w:snapToGrid w:val="0"/>
              <w:contextualSpacing/>
              <w:jc w:val="left"/>
              <w:rPr>
                <w:rFonts w:cs="Times New Roman"/>
                <w:sz w:val="24"/>
                <w:szCs w:val="24"/>
              </w:rPr>
            </w:pPr>
            <w:r>
              <w:rPr>
                <w:rFonts w:cs="Times New Roman"/>
                <w:sz w:val="24"/>
                <w:szCs w:val="24"/>
              </w:rPr>
              <w:t>Inventory Manager</w:t>
            </w:r>
          </w:p>
        </w:tc>
      </w:tr>
      <w:tr w:rsidR="00C53407" w:rsidRPr="001E6CCA" w14:paraId="46829EA1" w14:textId="77777777">
        <w:tc>
          <w:tcPr>
            <w:tcW w:w="1271" w:type="dxa"/>
          </w:tcPr>
          <w:p w14:paraId="2E5A852C" w14:textId="77777777" w:rsidR="00C53407" w:rsidRPr="001E6CCA" w:rsidRDefault="00C53407"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1CE1D68D" w14:textId="77777777" w:rsidR="00C53407" w:rsidRDefault="00755E56" w:rsidP="00071AA3">
            <w:pPr>
              <w:pStyle w:val="ListParagraph"/>
              <w:numPr>
                <w:ilvl w:val="0"/>
                <w:numId w:val="4"/>
              </w:numPr>
              <w:adjustRightInd w:val="0"/>
              <w:snapToGrid w:val="0"/>
              <w:spacing w:line="360" w:lineRule="auto"/>
              <w:rPr>
                <w:rFonts w:ascii="Times New Roman" w:hAnsi="Times New Roman" w:cs="Times New Roman"/>
              </w:rPr>
            </w:pPr>
            <w:r w:rsidRPr="007202E2">
              <w:rPr>
                <w:rFonts w:ascii="Times New Roman" w:hAnsi="Times New Roman" w:cs="Times New Roman"/>
              </w:rPr>
              <w:t>Inventory manager must be logged in to system with valid manager credentials.</w:t>
            </w:r>
          </w:p>
          <w:p w14:paraId="61B3B70F" w14:textId="32EBAAC1" w:rsidR="00C53407" w:rsidRPr="007202E2" w:rsidRDefault="007202E2"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Inventory manager can view item details in table list.</w:t>
            </w:r>
          </w:p>
        </w:tc>
      </w:tr>
      <w:tr w:rsidR="00C53407" w:rsidRPr="001E6CCA" w14:paraId="0916FD6C" w14:textId="77777777">
        <w:tc>
          <w:tcPr>
            <w:tcW w:w="1271" w:type="dxa"/>
          </w:tcPr>
          <w:p w14:paraId="1C0C5AB6" w14:textId="77777777" w:rsidR="00C53407" w:rsidRPr="001E6CCA" w:rsidRDefault="00C53407"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69A53A01" w14:textId="12635166" w:rsidR="00C53407" w:rsidRDefault="00C66970" w:rsidP="00071AA3">
            <w:pPr>
              <w:pStyle w:val="ListParagraph"/>
              <w:numPr>
                <w:ilvl w:val="0"/>
                <w:numId w:val="48"/>
              </w:numPr>
              <w:adjustRightInd w:val="0"/>
              <w:snapToGrid w:val="0"/>
              <w:spacing w:line="360" w:lineRule="auto"/>
              <w:rPr>
                <w:rFonts w:ascii="Times New Roman" w:hAnsi="Times New Roman" w:cs="Times New Roman"/>
              </w:rPr>
            </w:pPr>
            <w:r w:rsidRPr="00C66970">
              <w:rPr>
                <w:rFonts w:ascii="Times New Roman" w:hAnsi="Times New Roman" w:cs="Times New Roman"/>
              </w:rPr>
              <w:t xml:space="preserve">Inventory </w:t>
            </w:r>
            <w:r w:rsidR="006472BA" w:rsidRPr="006472BA">
              <w:rPr>
                <w:rFonts w:ascii="Times New Roman" w:hAnsi="Times New Roman" w:cs="Times New Roman"/>
              </w:rPr>
              <w:t>M</w:t>
            </w:r>
            <w:r w:rsidRPr="006472BA">
              <w:rPr>
                <w:rFonts w:ascii="Times New Roman" w:hAnsi="Times New Roman" w:cs="Times New Roman"/>
              </w:rPr>
              <w:t>anager</w:t>
            </w:r>
            <w:r>
              <w:rPr>
                <w:rFonts w:ascii="Times New Roman" w:hAnsi="Times New Roman" w:cs="Times New Roman"/>
              </w:rPr>
              <w:t xml:space="preserve"> click button “View List of Items” </w:t>
            </w:r>
            <w:r w:rsidR="00A3747E" w:rsidRPr="00022B55">
              <w:rPr>
                <w:rFonts w:ascii="Times New Roman" w:hAnsi="Times New Roman" w:cs="Times New Roman"/>
              </w:rPr>
              <w:t>from</w:t>
            </w:r>
            <w:r w:rsidR="004761CF">
              <w:rPr>
                <w:rFonts w:ascii="Times New Roman" w:hAnsi="Times New Roman" w:cs="Times New Roman"/>
              </w:rPr>
              <w:t xml:space="preserve"> </w:t>
            </w:r>
            <w:r>
              <w:rPr>
                <w:rFonts w:ascii="Times New Roman" w:hAnsi="Times New Roman" w:cs="Times New Roman"/>
              </w:rPr>
              <w:t>main page.</w:t>
            </w:r>
          </w:p>
          <w:p w14:paraId="61D54055" w14:textId="2F4A0955" w:rsidR="00F71732" w:rsidRDefault="0076543E" w:rsidP="00071AA3">
            <w:pPr>
              <w:pStyle w:val="ListParagraph"/>
              <w:numPr>
                <w:ilvl w:val="0"/>
                <w:numId w:val="48"/>
              </w:numPr>
              <w:adjustRightInd w:val="0"/>
              <w:snapToGrid w:val="0"/>
              <w:spacing w:line="360" w:lineRule="auto"/>
              <w:rPr>
                <w:rFonts w:ascii="Times New Roman" w:hAnsi="Times New Roman" w:cs="Times New Roman"/>
              </w:rPr>
            </w:pPr>
            <w:r>
              <w:rPr>
                <w:rFonts w:ascii="Times New Roman" w:hAnsi="Times New Roman" w:cs="Times New Roman"/>
              </w:rPr>
              <w:t>A</w:t>
            </w:r>
            <w:r w:rsidR="00DA4FC0">
              <w:rPr>
                <w:rFonts w:ascii="Times New Roman" w:hAnsi="Times New Roman" w:cs="Times New Roman"/>
              </w:rPr>
              <w:t xml:space="preserve">fter </w:t>
            </w:r>
            <w:r w:rsidR="00373F7D">
              <w:rPr>
                <w:rFonts w:ascii="Times New Roman" w:hAnsi="Times New Roman" w:cs="Times New Roman"/>
              </w:rPr>
              <w:t>clicking</w:t>
            </w:r>
            <w:r w:rsidR="00DA4FC0">
              <w:rPr>
                <w:rFonts w:ascii="Times New Roman" w:hAnsi="Times New Roman" w:cs="Times New Roman"/>
              </w:rPr>
              <w:t xml:space="preserve"> the button</w:t>
            </w:r>
            <w:r w:rsidR="00022B55" w:rsidRPr="00022B55">
              <w:rPr>
                <w:rFonts w:ascii="Times New Roman" w:hAnsi="Times New Roman" w:cs="Times New Roman"/>
              </w:rPr>
              <w:t xml:space="preserve">, the </w:t>
            </w:r>
            <w:r w:rsidR="00022B55">
              <w:rPr>
                <w:rFonts w:ascii="Times New Roman" w:hAnsi="Times New Roman" w:cs="Times New Roman"/>
              </w:rPr>
              <w:t>manager</w:t>
            </w:r>
            <w:r w:rsidR="00DA4FC0">
              <w:rPr>
                <w:rFonts w:ascii="Times New Roman" w:hAnsi="Times New Roman" w:cs="Times New Roman"/>
              </w:rPr>
              <w:t xml:space="preserve"> will </w:t>
            </w:r>
            <w:r w:rsidR="00022B55" w:rsidRPr="00022B55">
              <w:rPr>
                <w:rFonts w:ascii="Times New Roman" w:hAnsi="Times New Roman" w:cs="Times New Roman"/>
              </w:rPr>
              <w:t>be taken to the "</w:t>
            </w:r>
            <w:r w:rsidR="00E32E0C" w:rsidRPr="00022B55">
              <w:rPr>
                <w:rFonts w:ascii="Times New Roman" w:hAnsi="Times New Roman" w:cs="Times New Roman"/>
              </w:rPr>
              <w:t>View</w:t>
            </w:r>
            <w:r w:rsidR="00E32E0C">
              <w:rPr>
                <w:rFonts w:ascii="Times New Roman" w:hAnsi="Times New Roman" w:cs="Times New Roman"/>
              </w:rPr>
              <w:t xml:space="preserve"> </w:t>
            </w:r>
            <w:r w:rsidR="00E32E0C" w:rsidRPr="00022B55">
              <w:rPr>
                <w:rFonts w:ascii="Times New Roman" w:hAnsi="Times New Roman" w:cs="Times New Roman"/>
              </w:rPr>
              <w:t>List</w:t>
            </w:r>
            <w:r w:rsidR="00E32E0C">
              <w:rPr>
                <w:rFonts w:ascii="Times New Roman" w:hAnsi="Times New Roman" w:cs="Times New Roman"/>
              </w:rPr>
              <w:t xml:space="preserve"> </w:t>
            </w:r>
            <w:r w:rsidR="00373F7D">
              <w:rPr>
                <w:rFonts w:ascii="Times New Roman" w:hAnsi="Times New Roman" w:cs="Times New Roman"/>
              </w:rPr>
              <w:t>of</w:t>
            </w:r>
            <w:r w:rsidR="00E32E0C">
              <w:rPr>
                <w:rFonts w:ascii="Times New Roman" w:hAnsi="Times New Roman" w:cs="Times New Roman"/>
              </w:rPr>
              <w:t xml:space="preserve"> Items</w:t>
            </w:r>
            <w:r w:rsidR="00022B55" w:rsidRPr="00022B55">
              <w:rPr>
                <w:rFonts w:ascii="Times New Roman" w:hAnsi="Times New Roman" w:cs="Times New Roman"/>
              </w:rPr>
              <w:t>"</w:t>
            </w:r>
            <w:r w:rsidR="00E32E0C" w:rsidRPr="00022B55">
              <w:rPr>
                <w:rFonts w:ascii="Times New Roman" w:hAnsi="Times New Roman" w:cs="Times New Roman"/>
              </w:rPr>
              <w:t xml:space="preserve"> page, </w:t>
            </w:r>
            <w:r w:rsidR="00022B55" w:rsidRPr="00022B55">
              <w:rPr>
                <w:rFonts w:ascii="Times New Roman" w:hAnsi="Times New Roman" w:cs="Times New Roman"/>
              </w:rPr>
              <w:t>which</w:t>
            </w:r>
            <w:r w:rsidR="00E32E0C" w:rsidRPr="00022B55">
              <w:rPr>
                <w:rFonts w:ascii="Times New Roman" w:hAnsi="Times New Roman" w:cs="Times New Roman"/>
              </w:rPr>
              <w:t xml:space="preserve"> will </w:t>
            </w:r>
            <w:r w:rsidR="00022B55" w:rsidRPr="00022B55">
              <w:rPr>
                <w:rFonts w:ascii="Times New Roman" w:hAnsi="Times New Roman" w:cs="Times New Roman"/>
              </w:rPr>
              <w:t>display</w:t>
            </w:r>
            <w:r w:rsidR="00E32E0C" w:rsidRPr="00022B55">
              <w:rPr>
                <w:rFonts w:ascii="Times New Roman" w:hAnsi="Times New Roman" w:cs="Times New Roman"/>
              </w:rPr>
              <w:t xml:space="preserve"> a table</w:t>
            </w:r>
            <w:r w:rsidR="00383346">
              <w:rPr>
                <w:rFonts w:ascii="Times New Roman" w:hAnsi="Times New Roman" w:cs="Times New Roman"/>
              </w:rPr>
              <w:t>,</w:t>
            </w:r>
            <w:r w:rsidR="00E32E0C" w:rsidRPr="00022B55">
              <w:rPr>
                <w:rFonts w:ascii="Times New Roman" w:hAnsi="Times New Roman" w:cs="Times New Roman"/>
              </w:rPr>
              <w:t xml:space="preserve"> </w:t>
            </w:r>
            <w:r w:rsidR="00022B55" w:rsidRPr="00022B55">
              <w:rPr>
                <w:rFonts w:ascii="Times New Roman" w:hAnsi="Times New Roman" w:cs="Times New Roman"/>
              </w:rPr>
              <w:t xml:space="preserve">a </w:t>
            </w:r>
            <w:r w:rsidR="00E32E0C" w:rsidRPr="00022B55">
              <w:rPr>
                <w:rFonts w:ascii="Times New Roman" w:hAnsi="Times New Roman" w:cs="Times New Roman"/>
              </w:rPr>
              <w:t>combo box</w:t>
            </w:r>
            <w:r w:rsidR="00383346">
              <w:rPr>
                <w:rFonts w:ascii="Times New Roman" w:hAnsi="Times New Roman" w:cs="Times New Roman"/>
              </w:rPr>
              <w:t xml:space="preserve"> and a button</w:t>
            </w:r>
            <w:r w:rsidR="002378D4">
              <w:rPr>
                <w:rFonts w:ascii="Times New Roman" w:hAnsi="Times New Roman" w:cs="Times New Roman"/>
              </w:rPr>
              <w:t xml:space="preserve"> “Back”.</w:t>
            </w:r>
          </w:p>
          <w:p w14:paraId="46025259" w14:textId="76310101" w:rsidR="00963A83" w:rsidRDefault="006E5690" w:rsidP="00071AA3">
            <w:pPr>
              <w:pStyle w:val="ListParagraph"/>
              <w:numPr>
                <w:ilvl w:val="0"/>
                <w:numId w:val="48"/>
              </w:numPr>
              <w:adjustRightInd w:val="0"/>
              <w:snapToGrid w:val="0"/>
              <w:spacing w:line="360" w:lineRule="auto"/>
              <w:rPr>
                <w:rFonts w:ascii="Times New Roman" w:hAnsi="Times New Roman" w:cs="Times New Roman"/>
              </w:rPr>
            </w:pPr>
            <w:r>
              <w:rPr>
                <w:rFonts w:ascii="Times New Roman" w:hAnsi="Times New Roman" w:cs="Times New Roman"/>
              </w:rPr>
              <w:t>Then, t</w:t>
            </w:r>
            <w:r w:rsidR="00022B55" w:rsidRPr="00022B55">
              <w:rPr>
                <w:rFonts w:ascii="Times New Roman" w:hAnsi="Times New Roman" w:cs="Times New Roman"/>
              </w:rPr>
              <w:t xml:space="preserve">he table has read the </w:t>
            </w:r>
            <w:r w:rsidR="00A44463">
              <w:rPr>
                <w:rFonts w:ascii="Times New Roman" w:hAnsi="Times New Roman" w:cs="Times New Roman"/>
              </w:rPr>
              <w:t>item</w:t>
            </w:r>
            <w:r w:rsidR="00022B55" w:rsidRPr="00022B55">
              <w:rPr>
                <w:rFonts w:ascii="Times New Roman" w:hAnsi="Times New Roman" w:cs="Times New Roman"/>
              </w:rPr>
              <w:t xml:space="preserve"> text file and displays the </w:t>
            </w:r>
            <w:r w:rsidR="00A44463">
              <w:rPr>
                <w:rFonts w:ascii="Times New Roman" w:hAnsi="Times New Roman" w:cs="Times New Roman"/>
              </w:rPr>
              <w:t>item</w:t>
            </w:r>
            <w:r w:rsidR="00022B55" w:rsidRPr="00022B55">
              <w:rPr>
                <w:rFonts w:ascii="Times New Roman" w:hAnsi="Times New Roman" w:cs="Times New Roman"/>
              </w:rPr>
              <w:t xml:space="preserve"> details in the table</w:t>
            </w:r>
            <w:r w:rsidR="00985EF0">
              <w:rPr>
                <w:rFonts w:ascii="Times New Roman" w:hAnsi="Times New Roman" w:cs="Times New Roman"/>
              </w:rPr>
              <w:t xml:space="preserve">. </w:t>
            </w:r>
            <w:r w:rsidR="007913C3">
              <w:rPr>
                <w:rFonts w:ascii="Times New Roman" w:hAnsi="Times New Roman" w:cs="Times New Roman"/>
              </w:rPr>
              <w:t>Besides</w:t>
            </w:r>
            <w:r w:rsidR="006A715F">
              <w:rPr>
                <w:rFonts w:ascii="Times New Roman" w:hAnsi="Times New Roman" w:cs="Times New Roman"/>
              </w:rPr>
              <w:t xml:space="preserve">, </w:t>
            </w:r>
            <w:r w:rsidR="00F14E9A">
              <w:rPr>
                <w:rFonts w:ascii="Times New Roman" w:hAnsi="Times New Roman" w:cs="Times New Roman"/>
              </w:rPr>
              <w:t xml:space="preserve">when view the table is not </w:t>
            </w:r>
            <w:r w:rsidR="005710E8">
              <w:rPr>
                <w:rFonts w:ascii="Times New Roman" w:hAnsi="Times New Roman" w:cs="Times New Roman"/>
              </w:rPr>
              <w:t>allowed</w:t>
            </w:r>
            <w:r w:rsidR="00F14E9A">
              <w:rPr>
                <w:rFonts w:ascii="Times New Roman" w:hAnsi="Times New Roman" w:cs="Times New Roman"/>
              </w:rPr>
              <w:t xml:space="preserve"> to edit</w:t>
            </w:r>
            <w:r w:rsidR="00554756">
              <w:rPr>
                <w:rFonts w:ascii="Times New Roman" w:hAnsi="Times New Roman" w:cs="Times New Roman"/>
              </w:rPr>
              <w:t>.</w:t>
            </w:r>
          </w:p>
          <w:p w14:paraId="66F7C2EB" w14:textId="77777777" w:rsidR="00620ECF" w:rsidRDefault="00985EF0" w:rsidP="00071AA3">
            <w:pPr>
              <w:pStyle w:val="ListParagraph"/>
              <w:numPr>
                <w:ilvl w:val="0"/>
                <w:numId w:val="48"/>
              </w:numPr>
              <w:adjustRightInd w:val="0"/>
              <w:snapToGrid w:val="0"/>
              <w:spacing w:line="360" w:lineRule="auto"/>
              <w:rPr>
                <w:rFonts w:ascii="Times New Roman" w:hAnsi="Times New Roman" w:cs="Times New Roman"/>
              </w:rPr>
            </w:pPr>
            <w:r>
              <w:rPr>
                <w:rFonts w:ascii="Times New Roman" w:hAnsi="Times New Roman" w:cs="Times New Roman"/>
              </w:rPr>
              <w:t>In addition,</w:t>
            </w:r>
            <w:r w:rsidR="00022B55" w:rsidRPr="00022B55">
              <w:rPr>
                <w:rFonts w:ascii="Times New Roman" w:hAnsi="Times New Roman" w:cs="Times New Roman"/>
              </w:rPr>
              <w:t xml:space="preserve"> combo box </w:t>
            </w:r>
            <w:r w:rsidR="00B727B2">
              <w:rPr>
                <w:rFonts w:ascii="Times New Roman" w:hAnsi="Times New Roman" w:cs="Times New Roman"/>
              </w:rPr>
              <w:t>has</w:t>
            </w:r>
            <w:r w:rsidR="00022B55" w:rsidRPr="00022B55">
              <w:rPr>
                <w:rFonts w:ascii="Times New Roman" w:hAnsi="Times New Roman" w:cs="Times New Roman"/>
              </w:rPr>
              <w:t xml:space="preserve"> read the </w:t>
            </w:r>
            <w:r w:rsidR="00191288">
              <w:rPr>
                <w:rFonts w:ascii="Times New Roman" w:hAnsi="Times New Roman" w:cs="Times New Roman"/>
              </w:rPr>
              <w:t xml:space="preserve">Item </w:t>
            </w:r>
            <w:r w:rsidR="00022B55" w:rsidRPr="00022B55">
              <w:rPr>
                <w:rFonts w:ascii="Times New Roman" w:hAnsi="Times New Roman" w:cs="Times New Roman"/>
              </w:rPr>
              <w:t>ID/</w:t>
            </w:r>
            <w:r w:rsidR="00191288">
              <w:rPr>
                <w:rFonts w:ascii="Times New Roman" w:hAnsi="Times New Roman" w:cs="Times New Roman"/>
              </w:rPr>
              <w:t>Item</w:t>
            </w:r>
            <w:r w:rsidR="00022B55" w:rsidRPr="00022B55">
              <w:rPr>
                <w:rFonts w:ascii="Times New Roman" w:hAnsi="Times New Roman" w:cs="Times New Roman"/>
              </w:rPr>
              <w:t xml:space="preserve"> </w:t>
            </w:r>
            <w:r w:rsidR="00191288">
              <w:rPr>
                <w:rFonts w:ascii="Times New Roman" w:hAnsi="Times New Roman" w:cs="Times New Roman"/>
              </w:rPr>
              <w:t>N</w:t>
            </w:r>
            <w:r w:rsidR="00022B55" w:rsidRPr="00022B55">
              <w:rPr>
                <w:rFonts w:ascii="Times New Roman" w:hAnsi="Times New Roman" w:cs="Times New Roman"/>
              </w:rPr>
              <w:t xml:space="preserve">ame from the </w:t>
            </w:r>
            <w:r w:rsidR="00191288">
              <w:rPr>
                <w:rFonts w:ascii="Times New Roman" w:hAnsi="Times New Roman" w:cs="Times New Roman"/>
              </w:rPr>
              <w:t>item</w:t>
            </w:r>
            <w:r w:rsidR="00022B55" w:rsidRPr="00022B55">
              <w:rPr>
                <w:rFonts w:ascii="Times New Roman" w:hAnsi="Times New Roman" w:cs="Times New Roman"/>
              </w:rPr>
              <w:t xml:space="preserve"> text file so that the </w:t>
            </w:r>
            <w:r w:rsidR="00191288">
              <w:rPr>
                <w:rFonts w:ascii="Times New Roman" w:hAnsi="Times New Roman" w:cs="Times New Roman"/>
              </w:rPr>
              <w:t>manager</w:t>
            </w:r>
            <w:r w:rsidR="00022B55" w:rsidRPr="00022B55">
              <w:rPr>
                <w:rFonts w:ascii="Times New Roman" w:hAnsi="Times New Roman" w:cs="Times New Roman"/>
              </w:rPr>
              <w:t xml:space="preserve"> can select what needs to be viewed and highlight the matching row in the table.</w:t>
            </w:r>
            <w:r w:rsidR="006C5BB9">
              <w:rPr>
                <w:rFonts w:ascii="Times New Roman" w:hAnsi="Times New Roman" w:cs="Times New Roman"/>
              </w:rPr>
              <w:t xml:space="preserve"> </w:t>
            </w:r>
          </w:p>
          <w:p w14:paraId="19165712" w14:textId="5719CBAF" w:rsidR="00C53407" w:rsidRPr="00C66970" w:rsidRDefault="00DB03F6" w:rsidP="00071AA3">
            <w:pPr>
              <w:pStyle w:val="ListParagraph"/>
              <w:numPr>
                <w:ilvl w:val="0"/>
                <w:numId w:val="48"/>
              </w:numPr>
              <w:adjustRightInd w:val="0"/>
              <w:snapToGrid w:val="0"/>
              <w:spacing w:line="360" w:lineRule="auto"/>
              <w:rPr>
                <w:rFonts w:ascii="Times New Roman" w:hAnsi="Times New Roman" w:cs="Times New Roman"/>
              </w:rPr>
            </w:pPr>
            <w:r>
              <w:rPr>
                <w:rFonts w:ascii="Times New Roman" w:hAnsi="Times New Roman" w:cs="Times New Roman"/>
              </w:rPr>
              <w:t>Lastly</w:t>
            </w:r>
            <w:r w:rsidR="006B13C1">
              <w:rPr>
                <w:rFonts w:ascii="Times New Roman" w:hAnsi="Times New Roman" w:cs="Times New Roman"/>
              </w:rPr>
              <w:t xml:space="preserve">, </w:t>
            </w:r>
            <w:r w:rsidR="00F82FDC">
              <w:rPr>
                <w:rFonts w:ascii="Times New Roman" w:hAnsi="Times New Roman" w:cs="Times New Roman"/>
              </w:rPr>
              <w:t xml:space="preserve">manager click </w:t>
            </w:r>
            <w:r w:rsidR="00564CBD">
              <w:rPr>
                <w:rFonts w:ascii="Times New Roman" w:hAnsi="Times New Roman" w:cs="Times New Roman"/>
              </w:rPr>
              <w:t xml:space="preserve">button “Back” </w:t>
            </w:r>
            <w:r w:rsidR="003D09C1">
              <w:rPr>
                <w:rFonts w:ascii="Times New Roman" w:hAnsi="Times New Roman" w:cs="Times New Roman"/>
              </w:rPr>
              <w:t>to</w:t>
            </w:r>
            <w:r w:rsidR="00564CBD">
              <w:rPr>
                <w:rFonts w:ascii="Times New Roman" w:hAnsi="Times New Roman" w:cs="Times New Roman"/>
              </w:rPr>
              <w:t xml:space="preserve"> </w:t>
            </w:r>
            <w:r w:rsidR="0062570B">
              <w:rPr>
                <w:rFonts w:ascii="Times New Roman" w:hAnsi="Times New Roman" w:cs="Times New Roman"/>
              </w:rPr>
              <w:t xml:space="preserve">back to </w:t>
            </w:r>
            <w:r w:rsidR="003D09C1">
              <w:rPr>
                <w:rFonts w:ascii="Times New Roman" w:hAnsi="Times New Roman" w:cs="Times New Roman"/>
              </w:rPr>
              <w:t>the</w:t>
            </w:r>
            <w:r w:rsidR="00F82FDC">
              <w:rPr>
                <w:rFonts w:ascii="Times New Roman" w:hAnsi="Times New Roman" w:cs="Times New Roman"/>
              </w:rPr>
              <w:t xml:space="preserve"> </w:t>
            </w:r>
            <w:r w:rsidR="0062570B">
              <w:rPr>
                <w:rFonts w:ascii="Times New Roman" w:hAnsi="Times New Roman" w:cs="Times New Roman"/>
              </w:rPr>
              <w:t xml:space="preserve">previous </w:t>
            </w:r>
            <w:r w:rsidR="00842918">
              <w:rPr>
                <w:rFonts w:ascii="Times New Roman" w:hAnsi="Times New Roman" w:cs="Times New Roman"/>
              </w:rPr>
              <w:t>page.</w:t>
            </w:r>
          </w:p>
        </w:tc>
      </w:tr>
      <w:tr w:rsidR="00C53407" w:rsidRPr="001E6CCA" w14:paraId="4DF24A33" w14:textId="77777777">
        <w:tc>
          <w:tcPr>
            <w:tcW w:w="1271" w:type="dxa"/>
          </w:tcPr>
          <w:p w14:paraId="5204CE55" w14:textId="77777777" w:rsidR="00C53407" w:rsidRPr="001E6CCA" w:rsidRDefault="00C53407"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11DC5D41" w14:textId="76FFDEE4" w:rsidR="00C53407" w:rsidRPr="001E6CCA" w:rsidRDefault="0014660D" w:rsidP="00071AA3">
            <w:pPr>
              <w:adjustRightInd w:val="0"/>
              <w:snapToGrid w:val="0"/>
              <w:contextualSpacing/>
              <w:rPr>
                <w:rFonts w:cs="Times New Roman"/>
              </w:rPr>
            </w:pPr>
            <w:r>
              <w:rPr>
                <w:rFonts w:cs="Times New Roman"/>
              </w:rPr>
              <w:t>N/A</w:t>
            </w:r>
          </w:p>
        </w:tc>
      </w:tr>
    </w:tbl>
    <w:p w14:paraId="0EE0CC20" w14:textId="77777777" w:rsidR="00A76E0D" w:rsidRPr="00A76E0D" w:rsidRDefault="00A76E0D" w:rsidP="00071AA3">
      <w:pPr>
        <w:adjustRightInd w:val="0"/>
        <w:snapToGrid w:val="0"/>
        <w:spacing w:after="0"/>
        <w:contextualSpacing/>
        <w:rPr>
          <w:lang w:val="en-MY"/>
        </w:rPr>
      </w:pPr>
    </w:p>
    <w:p w14:paraId="34DD1136" w14:textId="77777777" w:rsidR="006E786E" w:rsidRDefault="006E786E" w:rsidP="00071AA3">
      <w:pPr>
        <w:adjustRightInd w:val="0"/>
        <w:snapToGrid w:val="0"/>
        <w:spacing w:after="0"/>
        <w:contextualSpacing/>
        <w:rPr>
          <w:lang w:val="en-MY"/>
        </w:rPr>
      </w:pPr>
    </w:p>
    <w:p w14:paraId="73A7DFC9" w14:textId="77777777" w:rsidR="006E786E" w:rsidRDefault="006E786E" w:rsidP="00071AA3">
      <w:pPr>
        <w:adjustRightInd w:val="0"/>
        <w:snapToGrid w:val="0"/>
        <w:spacing w:after="0"/>
        <w:contextualSpacing/>
        <w:rPr>
          <w:lang w:val="en-MY"/>
        </w:rPr>
      </w:pPr>
    </w:p>
    <w:p w14:paraId="7DDF2C7D" w14:textId="77777777" w:rsidR="006E786E" w:rsidRDefault="006E786E" w:rsidP="00071AA3">
      <w:pPr>
        <w:adjustRightInd w:val="0"/>
        <w:snapToGrid w:val="0"/>
        <w:spacing w:after="0"/>
        <w:contextualSpacing/>
        <w:rPr>
          <w:lang w:val="en-MY"/>
        </w:rPr>
      </w:pPr>
    </w:p>
    <w:p w14:paraId="1930DC31" w14:textId="77777777" w:rsidR="006E786E" w:rsidRDefault="006E786E" w:rsidP="00071AA3">
      <w:pPr>
        <w:adjustRightInd w:val="0"/>
        <w:snapToGrid w:val="0"/>
        <w:spacing w:after="0"/>
        <w:contextualSpacing/>
        <w:rPr>
          <w:lang w:val="en-MY"/>
        </w:rPr>
      </w:pPr>
    </w:p>
    <w:p w14:paraId="6CC9826C" w14:textId="77777777" w:rsidR="006E786E" w:rsidRDefault="006E786E" w:rsidP="00071AA3">
      <w:pPr>
        <w:adjustRightInd w:val="0"/>
        <w:snapToGrid w:val="0"/>
        <w:spacing w:after="0"/>
        <w:contextualSpacing/>
        <w:rPr>
          <w:lang w:val="en-MY"/>
        </w:rPr>
      </w:pPr>
    </w:p>
    <w:p w14:paraId="756D272C" w14:textId="77777777" w:rsidR="006E786E" w:rsidRDefault="006E786E" w:rsidP="00071AA3">
      <w:pPr>
        <w:adjustRightInd w:val="0"/>
        <w:snapToGrid w:val="0"/>
        <w:spacing w:after="0"/>
        <w:contextualSpacing/>
        <w:rPr>
          <w:lang w:val="en-MY"/>
        </w:rPr>
      </w:pPr>
    </w:p>
    <w:p w14:paraId="39A00D03" w14:textId="77777777" w:rsidR="006E786E" w:rsidRDefault="006E786E" w:rsidP="00071AA3">
      <w:pPr>
        <w:adjustRightInd w:val="0"/>
        <w:snapToGrid w:val="0"/>
        <w:spacing w:after="0"/>
        <w:contextualSpacing/>
        <w:rPr>
          <w:lang w:val="en-MY"/>
        </w:rPr>
      </w:pPr>
    </w:p>
    <w:p w14:paraId="0328D1CB" w14:textId="77777777" w:rsidR="006E786E" w:rsidRDefault="006E786E" w:rsidP="00071AA3">
      <w:pPr>
        <w:adjustRightInd w:val="0"/>
        <w:snapToGrid w:val="0"/>
        <w:spacing w:after="0"/>
        <w:contextualSpacing/>
        <w:rPr>
          <w:lang w:val="en-MY"/>
        </w:rPr>
      </w:pPr>
    </w:p>
    <w:p w14:paraId="6BDE01F3" w14:textId="77777777" w:rsidR="006E786E" w:rsidRDefault="006E786E" w:rsidP="00071AA3">
      <w:pPr>
        <w:adjustRightInd w:val="0"/>
        <w:snapToGrid w:val="0"/>
        <w:spacing w:after="0"/>
        <w:contextualSpacing/>
        <w:rPr>
          <w:lang w:val="en-MY"/>
        </w:rPr>
      </w:pPr>
    </w:p>
    <w:p w14:paraId="26314A28" w14:textId="77777777" w:rsidR="006E786E" w:rsidRDefault="006E786E" w:rsidP="00071AA3">
      <w:pPr>
        <w:adjustRightInd w:val="0"/>
        <w:snapToGrid w:val="0"/>
        <w:spacing w:after="0"/>
        <w:contextualSpacing/>
        <w:rPr>
          <w:lang w:val="en-MY"/>
        </w:rPr>
      </w:pPr>
    </w:p>
    <w:p w14:paraId="5241CCBA" w14:textId="77777777" w:rsidR="006E786E" w:rsidRDefault="006E786E" w:rsidP="00071AA3">
      <w:pPr>
        <w:adjustRightInd w:val="0"/>
        <w:snapToGrid w:val="0"/>
        <w:spacing w:after="0"/>
        <w:contextualSpacing/>
        <w:rPr>
          <w:lang w:val="en-MY"/>
        </w:rPr>
      </w:pPr>
    </w:p>
    <w:p w14:paraId="3E76E908" w14:textId="77777777" w:rsidR="006E786E" w:rsidRPr="00A76E0D" w:rsidRDefault="006E786E" w:rsidP="00071AA3">
      <w:pPr>
        <w:adjustRightInd w:val="0"/>
        <w:snapToGrid w:val="0"/>
        <w:spacing w:after="0"/>
        <w:contextualSpacing/>
        <w:rPr>
          <w:lang w:val="en-MY"/>
        </w:rPr>
      </w:pPr>
    </w:p>
    <w:p w14:paraId="15CA6E06" w14:textId="63C9855F" w:rsidR="001871C1" w:rsidRDefault="001871C1" w:rsidP="00071AA3">
      <w:pPr>
        <w:pStyle w:val="Heading4"/>
        <w:adjustRightInd w:val="0"/>
        <w:snapToGrid w:val="0"/>
        <w:spacing w:before="0" w:after="0" w:line="360" w:lineRule="auto"/>
        <w:contextualSpacing/>
      </w:pPr>
      <w:bookmarkStart w:id="29" w:name="_Toc199885227"/>
      <w:r>
        <w:lastRenderedPageBreak/>
        <w:t>1.1.1.17 Updates stock</w:t>
      </w:r>
      <w:r w:rsidR="00E471DB">
        <w:t>s</w:t>
      </w:r>
      <w:r>
        <w:t xml:space="preserve"> (Inventory Manager)</w:t>
      </w:r>
      <w:bookmarkEnd w:id="29"/>
    </w:p>
    <w:tbl>
      <w:tblPr>
        <w:tblStyle w:val="TableGrid"/>
        <w:tblW w:w="0" w:type="auto"/>
        <w:tblLook w:val="04A0" w:firstRow="1" w:lastRow="0" w:firstColumn="1" w:lastColumn="0" w:noHBand="0" w:noVBand="1"/>
      </w:tblPr>
      <w:tblGrid>
        <w:gridCol w:w="1630"/>
        <w:gridCol w:w="7369"/>
      </w:tblGrid>
      <w:tr w:rsidR="00D66244" w:rsidRPr="001E6CCA" w14:paraId="3825D5C8" w14:textId="77777777">
        <w:tc>
          <w:tcPr>
            <w:tcW w:w="1271" w:type="dxa"/>
          </w:tcPr>
          <w:p w14:paraId="15DBA515" w14:textId="77777777" w:rsidR="00D66244" w:rsidRPr="001E6CCA" w:rsidRDefault="00D66244"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2658CFBA" w14:textId="039D0986" w:rsidR="00D66244" w:rsidRPr="00EF6A42" w:rsidRDefault="00EF6A42" w:rsidP="00071AA3">
            <w:pPr>
              <w:tabs>
                <w:tab w:val="left" w:pos="1440"/>
              </w:tabs>
              <w:adjustRightInd w:val="0"/>
              <w:snapToGrid w:val="0"/>
              <w:contextualSpacing/>
              <w:rPr>
                <w:rFonts w:cs="Times New Roman"/>
                <w:szCs w:val="24"/>
                <w:lang w:val="en-MY"/>
              </w:rPr>
            </w:pPr>
            <w:r w:rsidRPr="00EF6A42">
              <w:rPr>
                <w:rFonts w:cs="Times New Roman"/>
                <w:szCs w:val="24"/>
                <w:lang w:val="en-MY"/>
              </w:rPr>
              <w:t>Update stock based on received items from approved Purchase Orders (POs).</w:t>
            </w:r>
          </w:p>
        </w:tc>
      </w:tr>
      <w:tr w:rsidR="00D66244" w:rsidRPr="001E6CCA" w14:paraId="7221446A" w14:textId="77777777">
        <w:tc>
          <w:tcPr>
            <w:tcW w:w="1271" w:type="dxa"/>
          </w:tcPr>
          <w:p w14:paraId="1E8730E0" w14:textId="77777777" w:rsidR="00D66244" w:rsidRPr="001E6CCA" w:rsidRDefault="00D66244"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436AC556" w14:textId="754577B6" w:rsidR="00D66244" w:rsidRPr="001E6CCA" w:rsidRDefault="00D66244" w:rsidP="00071AA3">
            <w:pPr>
              <w:adjustRightInd w:val="0"/>
              <w:snapToGrid w:val="0"/>
              <w:contextualSpacing/>
              <w:jc w:val="left"/>
              <w:rPr>
                <w:rFonts w:cs="Times New Roman"/>
                <w:sz w:val="24"/>
                <w:szCs w:val="24"/>
              </w:rPr>
            </w:pPr>
            <w:r>
              <w:rPr>
                <w:rFonts w:cs="Times New Roman"/>
                <w:sz w:val="24"/>
                <w:szCs w:val="24"/>
              </w:rPr>
              <w:t xml:space="preserve">Allows the Inventory Manager to </w:t>
            </w:r>
            <w:r w:rsidR="00DC276A">
              <w:rPr>
                <w:rFonts w:cs="Times New Roman"/>
                <w:sz w:val="24"/>
                <w:szCs w:val="24"/>
              </w:rPr>
              <w:t>update stocks.</w:t>
            </w:r>
          </w:p>
        </w:tc>
      </w:tr>
      <w:tr w:rsidR="00D66244" w:rsidRPr="001E6CCA" w14:paraId="43B19FBA" w14:textId="77777777">
        <w:tc>
          <w:tcPr>
            <w:tcW w:w="1271" w:type="dxa"/>
          </w:tcPr>
          <w:p w14:paraId="014A7DFD" w14:textId="77777777" w:rsidR="00D66244" w:rsidRPr="001E6CCA" w:rsidRDefault="00D66244"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21D0008B" w14:textId="77777777" w:rsidR="00D66244" w:rsidRPr="001E6CCA" w:rsidRDefault="00D66244" w:rsidP="00071AA3">
            <w:pPr>
              <w:adjustRightInd w:val="0"/>
              <w:snapToGrid w:val="0"/>
              <w:contextualSpacing/>
              <w:jc w:val="left"/>
              <w:rPr>
                <w:rFonts w:cs="Times New Roman"/>
                <w:sz w:val="24"/>
                <w:szCs w:val="24"/>
              </w:rPr>
            </w:pPr>
            <w:r>
              <w:rPr>
                <w:rFonts w:cs="Times New Roman"/>
                <w:sz w:val="24"/>
                <w:szCs w:val="24"/>
              </w:rPr>
              <w:t>Inventory Manager</w:t>
            </w:r>
          </w:p>
        </w:tc>
      </w:tr>
      <w:tr w:rsidR="00D66244" w:rsidRPr="007202E2" w14:paraId="4C297C19" w14:textId="77777777">
        <w:tc>
          <w:tcPr>
            <w:tcW w:w="1271" w:type="dxa"/>
          </w:tcPr>
          <w:p w14:paraId="10496FA3" w14:textId="77777777" w:rsidR="00D66244" w:rsidRPr="001E6CCA" w:rsidRDefault="00D66244"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6C4C7FE7" w14:textId="77777777" w:rsidR="00D66244" w:rsidRDefault="00D66244" w:rsidP="00071AA3">
            <w:pPr>
              <w:pStyle w:val="ListParagraph"/>
              <w:numPr>
                <w:ilvl w:val="0"/>
                <w:numId w:val="4"/>
              </w:numPr>
              <w:adjustRightInd w:val="0"/>
              <w:snapToGrid w:val="0"/>
              <w:spacing w:line="360" w:lineRule="auto"/>
              <w:rPr>
                <w:rFonts w:ascii="Times New Roman" w:hAnsi="Times New Roman" w:cs="Times New Roman"/>
              </w:rPr>
            </w:pPr>
            <w:r w:rsidRPr="007202E2">
              <w:rPr>
                <w:rFonts w:ascii="Times New Roman" w:hAnsi="Times New Roman" w:cs="Times New Roman"/>
              </w:rPr>
              <w:t>Inventory manager must be logged in to system with valid manager credentials.</w:t>
            </w:r>
          </w:p>
          <w:p w14:paraId="4DD3A9E4" w14:textId="3C4BDF8A" w:rsidR="00D66244" w:rsidRPr="007202E2" w:rsidRDefault="00D66244"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 xml:space="preserve">Inventory manager can </w:t>
            </w:r>
            <w:r w:rsidR="009C4056">
              <w:rPr>
                <w:rFonts w:ascii="Times New Roman" w:hAnsi="Times New Roman" w:cs="Times New Roman"/>
              </w:rPr>
              <w:t xml:space="preserve">update stocks based </w:t>
            </w:r>
            <w:r w:rsidR="009543BD">
              <w:rPr>
                <w:rFonts w:ascii="Times New Roman" w:hAnsi="Times New Roman" w:cs="Times New Roman"/>
              </w:rPr>
              <w:t>on</w:t>
            </w:r>
            <w:r w:rsidR="00D2366D">
              <w:rPr>
                <w:rFonts w:ascii="Times New Roman" w:hAnsi="Times New Roman" w:cs="Times New Roman"/>
              </w:rPr>
              <w:t xml:space="preserve"> </w:t>
            </w:r>
            <w:r w:rsidR="00D2366D" w:rsidRPr="00EF6A42">
              <w:rPr>
                <w:rFonts w:ascii="Times New Roman" w:hAnsi="Times New Roman" w:cs="Times New Roman"/>
              </w:rPr>
              <w:t>received items from approved Purchase Orders (POs)</w:t>
            </w:r>
          </w:p>
        </w:tc>
      </w:tr>
      <w:tr w:rsidR="00D66244" w:rsidRPr="00C66970" w14:paraId="691934F2" w14:textId="77777777">
        <w:tc>
          <w:tcPr>
            <w:tcW w:w="1271" w:type="dxa"/>
          </w:tcPr>
          <w:p w14:paraId="6E8AB6FA" w14:textId="77777777" w:rsidR="00D66244" w:rsidRPr="001E6CCA" w:rsidRDefault="00D66244"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5A9A843D" w14:textId="1F6FE7CB" w:rsidR="00D66244" w:rsidRPr="00EE2490" w:rsidRDefault="00D66244" w:rsidP="00071AA3">
            <w:pPr>
              <w:pStyle w:val="ListParagraph"/>
              <w:numPr>
                <w:ilvl w:val="0"/>
                <w:numId w:val="7"/>
              </w:numPr>
              <w:adjustRightInd w:val="0"/>
              <w:snapToGrid w:val="0"/>
              <w:spacing w:line="360" w:lineRule="auto"/>
              <w:rPr>
                <w:rFonts w:ascii="Times New Roman" w:hAnsi="Times New Roman" w:cs="Times New Roman"/>
              </w:rPr>
            </w:pPr>
            <w:r w:rsidRPr="00EE2490">
              <w:rPr>
                <w:rFonts w:ascii="Times New Roman" w:hAnsi="Times New Roman" w:cs="Times New Roman"/>
              </w:rPr>
              <w:t xml:space="preserve">Inventory </w:t>
            </w:r>
            <w:r w:rsidR="00B933F9">
              <w:rPr>
                <w:rFonts w:ascii="Times New Roman" w:hAnsi="Times New Roman" w:cs="Times New Roman"/>
              </w:rPr>
              <w:t>Manager</w:t>
            </w:r>
            <w:r w:rsidRPr="00EE2490">
              <w:rPr>
                <w:rFonts w:ascii="Times New Roman" w:hAnsi="Times New Roman" w:cs="Times New Roman"/>
              </w:rPr>
              <w:t xml:space="preserve"> click button “</w:t>
            </w:r>
            <w:r w:rsidR="00A3747E">
              <w:rPr>
                <w:rFonts w:ascii="Times New Roman" w:hAnsi="Times New Roman" w:cs="Times New Roman"/>
              </w:rPr>
              <w:t>Update Stocks</w:t>
            </w:r>
            <w:r w:rsidRPr="00EE2490">
              <w:rPr>
                <w:rFonts w:ascii="Times New Roman" w:hAnsi="Times New Roman" w:cs="Times New Roman"/>
              </w:rPr>
              <w:t>”</w:t>
            </w:r>
            <w:r w:rsidR="00F5449D">
              <w:rPr>
                <w:rFonts w:ascii="Times New Roman" w:hAnsi="Times New Roman" w:cs="Times New Roman"/>
              </w:rPr>
              <w:t xml:space="preserve"> from </w:t>
            </w:r>
            <w:r w:rsidRPr="00EE2490">
              <w:rPr>
                <w:rFonts w:ascii="Times New Roman" w:hAnsi="Times New Roman" w:cs="Times New Roman"/>
              </w:rPr>
              <w:t>main page.</w:t>
            </w:r>
          </w:p>
          <w:p w14:paraId="212D5621" w14:textId="7EFDCECF" w:rsidR="00C24F85" w:rsidRDefault="00C24F85" w:rsidP="00071AA3">
            <w:pPr>
              <w:pStyle w:val="ListParagraph"/>
              <w:numPr>
                <w:ilvl w:val="0"/>
                <w:numId w:val="7"/>
              </w:numPr>
              <w:adjustRightInd w:val="0"/>
              <w:snapToGrid w:val="0"/>
              <w:spacing w:line="360" w:lineRule="auto"/>
              <w:rPr>
                <w:rFonts w:ascii="Times New Roman" w:hAnsi="Times New Roman" w:cs="Times New Roman"/>
              </w:rPr>
            </w:pPr>
            <w:r w:rsidRPr="00022B55">
              <w:rPr>
                <w:rFonts w:ascii="Times New Roman" w:hAnsi="Times New Roman" w:cs="Times New Roman"/>
              </w:rPr>
              <w:t xml:space="preserve">After clicking the button, the </w:t>
            </w:r>
            <w:r>
              <w:rPr>
                <w:rFonts w:ascii="Times New Roman" w:hAnsi="Times New Roman" w:cs="Times New Roman"/>
              </w:rPr>
              <w:t>manager</w:t>
            </w:r>
            <w:r w:rsidRPr="00022B55">
              <w:rPr>
                <w:rFonts w:ascii="Times New Roman" w:hAnsi="Times New Roman" w:cs="Times New Roman"/>
              </w:rPr>
              <w:t xml:space="preserve"> will be taken to the "</w:t>
            </w:r>
            <w:r>
              <w:rPr>
                <w:rFonts w:ascii="Times New Roman" w:hAnsi="Times New Roman" w:cs="Times New Roman"/>
              </w:rPr>
              <w:t>Update Stocks</w:t>
            </w:r>
            <w:r w:rsidRPr="00022B55">
              <w:rPr>
                <w:rFonts w:ascii="Times New Roman" w:hAnsi="Times New Roman" w:cs="Times New Roman"/>
              </w:rPr>
              <w:t xml:space="preserve">" page, which will display a table and </w:t>
            </w:r>
            <w:r w:rsidR="004B23AC">
              <w:rPr>
                <w:rFonts w:ascii="Times New Roman" w:hAnsi="Times New Roman" w:cs="Times New Roman"/>
              </w:rPr>
              <w:t xml:space="preserve">button “Back”, button “Update” and </w:t>
            </w:r>
            <w:r w:rsidR="0046413D">
              <w:rPr>
                <w:rFonts w:ascii="Times New Roman" w:hAnsi="Times New Roman" w:cs="Times New Roman"/>
              </w:rPr>
              <w:t>button “Save”.</w:t>
            </w:r>
          </w:p>
          <w:p w14:paraId="49E5EF45" w14:textId="26BF4C2A" w:rsidR="00F3367F" w:rsidRDefault="00C25A5A" w:rsidP="00071AA3">
            <w:pPr>
              <w:pStyle w:val="ListParagraph"/>
              <w:numPr>
                <w:ilvl w:val="0"/>
                <w:numId w:val="7"/>
              </w:numPr>
              <w:adjustRightInd w:val="0"/>
              <w:snapToGrid w:val="0"/>
              <w:spacing w:line="360" w:lineRule="auto"/>
              <w:rPr>
                <w:rFonts w:ascii="Times New Roman" w:hAnsi="Times New Roman" w:cs="Times New Roman"/>
              </w:rPr>
            </w:pPr>
            <w:r>
              <w:rPr>
                <w:rFonts w:ascii="Times New Roman" w:hAnsi="Times New Roman" w:cs="Times New Roman"/>
              </w:rPr>
              <w:t>Then, t</w:t>
            </w:r>
            <w:r w:rsidRPr="00022B55">
              <w:rPr>
                <w:rFonts w:ascii="Times New Roman" w:hAnsi="Times New Roman" w:cs="Times New Roman"/>
              </w:rPr>
              <w:t>he table has read the</w:t>
            </w:r>
            <w:r>
              <w:rPr>
                <w:rFonts w:ascii="Times New Roman" w:hAnsi="Times New Roman" w:cs="Times New Roman"/>
              </w:rPr>
              <w:t xml:space="preserve"> </w:t>
            </w:r>
            <w:r w:rsidR="005D339A">
              <w:rPr>
                <w:rFonts w:ascii="Times New Roman" w:hAnsi="Times New Roman" w:cs="Times New Roman"/>
              </w:rPr>
              <w:t>Order</w:t>
            </w:r>
            <w:r w:rsidRPr="00022B55">
              <w:rPr>
                <w:rFonts w:ascii="Times New Roman" w:hAnsi="Times New Roman" w:cs="Times New Roman"/>
              </w:rPr>
              <w:t xml:space="preserve"> text file and displays the </w:t>
            </w:r>
            <w:r w:rsidR="00BE64FB">
              <w:rPr>
                <w:rFonts w:ascii="Times New Roman" w:hAnsi="Times New Roman" w:cs="Times New Roman"/>
              </w:rPr>
              <w:t>order</w:t>
            </w:r>
            <w:r w:rsidRPr="00022B55">
              <w:rPr>
                <w:rFonts w:ascii="Times New Roman" w:hAnsi="Times New Roman" w:cs="Times New Roman"/>
              </w:rPr>
              <w:t xml:space="preserve"> details in the table</w:t>
            </w:r>
            <w:r>
              <w:rPr>
                <w:rFonts w:ascii="Times New Roman" w:hAnsi="Times New Roman" w:cs="Times New Roman"/>
              </w:rPr>
              <w:t xml:space="preserve">. </w:t>
            </w:r>
            <w:r w:rsidR="005710E8">
              <w:rPr>
                <w:rFonts w:ascii="Times New Roman" w:hAnsi="Times New Roman" w:cs="Times New Roman"/>
              </w:rPr>
              <w:t xml:space="preserve">Besides, </w:t>
            </w:r>
            <w:r w:rsidR="00BC0176">
              <w:rPr>
                <w:rFonts w:ascii="Times New Roman" w:hAnsi="Times New Roman" w:cs="Times New Roman"/>
              </w:rPr>
              <w:t>when view the table is not allowed to edit.</w:t>
            </w:r>
          </w:p>
          <w:p w14:paraId="6844FB1A" w14:textId="69D3992D" w:rsidR="005F274E" w:rsidRPr="00C25A5A" w:rsidRDefault="000067B7" w:rsidP="00071AA3">
            <w:pPr>
              <w:pStyle w:val="ListParagraph"/>
              <w:numPr>
                <w:ilvl w:val="0"/>
                <w:numId w:val="7"/>
              </w:numPr>
              <w:adjustRightInd w:val="0"/>
              <w:snapToGrid w:val="0"/>
              <w:spacing w:line="360" w:lineRule="auto"/>
              <w:rPr>
                <w:rFonts w:ascii="Times New Roman" w:hAnsi="Times New Roman" w:cs="Times New Roman"/>
              </w:rPr>
            </w:pPr>
            <w:r>
              <w:rPr>
                <w:rFonts w:ascii="Times New Roman" w:hAnsi="Times New Roman" w:cs="Times New Roman"/>
              </w:rPr>
              <w:t>In addition,</w:t>
            </w:r>
            <w:r w:rsidR="001A1540">
              <w:rPr>
                <w:rFonts w:ascii="Times New Roman" w:hAnsi="Times New Roman" w:cs="Times New Roman"/>
              </w:rPr>
              <w:t xml:space="preserve"> </w:t>
            </w:r>
            <w:r w:rsidR="002300B7">
              <w:rPr>
                <w:rFonts w:ascii="Times New Roman" w:hAnsi="Times New Roman" w:cs="Times New Roman"/>
              </w:rPr>
              <w:t xml:space="preserve">manager </w:t>
            </w:r>
            <w:r w:rsidR="001A1540">
              <w:rPr>
                <w:rFonts w:ascii="Times New Roman" w:hAnsi="Times New Roman" w:cs="Times New Roman"/>
              </w:rPr>
              <w:t>click button “Back” to back to the previous page.</w:t>
            </w:r>
          </w:p>
          <w:p w14:paraId="427993A6" w14:textId="55FA9BEA" w:rsidR="001A352A" w:rsidRDefault="000067B7" w:rsidP="00071AA3">
            <w:pPr>
              <w:pStyle w:val="ListParagraph"/>
              <w:numPr>
                <w:ilvl w:val="0"/>
                <w:numId w:val="7"/>
              </w:numPr>
              <w:adjustRightInd w:val="0"/>
              <w:snapToGrid w:val="0"/>
              <w:spacing w:line="360" w:lineRule="auto"/>
              <w:rPr>
                <w:rFonts w:ascii="Times New Roman" w:hAnsi="Times New Roman" w:cs="Times New Roman"/>
              </w:rPr>
            </w:pPr>
            <w:r>
              <w:rPr>
                <w:rFonts w:ascii="Times New Roman" w:hAnsi="Times New Roman" w:cs="Times New Roman"/>
              </w:rPr>
              <w:t>Moreover</w:t>
            </w:r>
            <w:r w:rsidR="00C25A5A">
              <w:rPr>
                <w:rFonts w:ascii="Times New Roman" w:hAnsi="Times New Roman" w:cs="Times New Roman"/>
              </w:rPr>
              <w:t>,</w:t>
            </w:r>
            <w:r w:rsidR="00BA1E8E">
              <w:rPr>
                <w:rFonts w:ascii="Times New Roman" w:hAnsi="Times New Roman" w:cs="Times New Roman"/>
              </w:rPr>
              <w:t xml:space="preserve"> </w:t>
            </w:r>
            <w:r w:rsidR="002300B7">
              <w:rPr>
                <w:rFonts w:ascii="Times New Roman" w:hAnsi="Times New Roman" w:cs="Times New Roman"/>
              </w:rPr>
              <w:t xml:space="preserve">the manager click button “Update” </w:t>
            </w:r>
            <w:r w:rsidR="001949F7">
              <w:rPr>
                <w:rFonts w:ascii="Times New Roman" w:hAnsi="Times New Roman" w:cs="Times New Roman"/>
              </w:rPr>
              <w:t>can</w:t>
            </w:r>
            <w:r w:rsidR="002300B7">
              <w:rPr>
                <w:rFonts w:ascii="Times New Roman" w:hAnsi="Times New Roman" w:cs="Times New Roman"/>
              </w:rPr>
              <w:t xml:space="preserve"> </w:t>
            </w:r>
            <w:r w:rsidR="00DD31BA">
              <w:rPr>
                <w:rFonts w:ascii="Times New Roman" w:hAnsi="Times New Roman" w:cs="Times New Roman"/>
              </w:rPr>
              <w:t xml:space="preserve">edit </w:t>
            </w:r>
            <w:r w:rsidR="00F44D0C">
              <w:rPr>
                <w:rFonts w:ascii="Times New Roman" w:hAnsi="Times New Roman" w:cs="Times New Roman"/>
              </w:rPr>
              <w:t>table.</w:t>
            </w:r>
            <w:r w:rsidR="00333239">
              <w:rPr>
                <w:rFonts w:ascii="Times New Roman" w:hAnsi="Times New Roman" w:cs="Times New Roman"/>
              </w:rPr>
              <w:t xml:space="preserve"> </w:t>
            </w:r>
          </w:p>
          <w:p w14:paraId="74CFF5E4" w14:textId="31123E1E" w:rsidR="00F44D0C" w:rsidRPr="005172B3" w:rsidRDefault="008C156D" w:rsidP="00071AA3">
            <w:pPr>
              <w:pStyle w:val="ListParagraph"/>
              <w:numPr>
                <w:ilvl w:val="0"/>
                <w:numId w:val="7"/>
              </w:numPr>
              <w:adjustRightInd w:val="0"/>
              <w:snapToGrid w:val="0"/>
              <w:spacing w:line="360" w:lineRule="auto"/>
              <w:rPr>
                <w:rFonts w:ascii="Times New Roman" w:hAnsi="Times New Roman" w:cs="Times New Roman"/>
              </w:rPr>
            </w:pPr>
            <w:r>
              <w:rPr>
                <w:rFonts w:ascii="Times New Roman" w:hAnsi="Times New Roman" w:cs="Times New Roman"/>
              </w:rPr>
              <w:t>Lastly</w:t>
            </w:r>
            <w:r w:rsidR="00BE651E">
              <w:rPr>
                <w:rFonts w:ascii="Times New Roman" w:hAnsi="Times New Roman" w:cs="Times New Roman"/>
              </w:rPr>
              <w:t xml:space="preserve">, </w:t>
            </w:r>
            <w:r w:rsidR="006B7DE5" w:rsidRPr="006B7DE5">
              <w:rPr>
                <w:rFonts w:ascii="Times New Roman" w:hAnsi="Times New Roman" w:cs="Times New Roman"/>
              </w:rPr>
              <w:t xml:space="preserve">the </w:t>
            </w:r>
            <w:r w:rsidR="00AC58CA">
              <w:rPr>
                <w:rFonts w:ascii="Times New Roman" w:hAnsi="Times New Roman" w:cs="Times New Roman"/>
              </w:rPr>
              <w:t>manager</w:t>
            </w:r>
            <w:r w:rsidR="00BE651E">
              <w:rPr>
                <w:rFonts w:ascii="Times New Roman" w:hAnsi="Times New Roman" w:cs="Times New Roman"/>
              </w:rPr>
              <w:t xml:space="preserve"> </w:t>
            </w:r>
            <w:r w:rsidR="006B7DE5" w:rsidRPr="006B7DE5">
              <w:rPr>
                <w:rFonts w:ascii="Times New Roman" w:hAnsi="Times New Roman" w:cs="Times New Roman"/>
              </w:rPr>
              <w:t xml:space="preserve">click </w:t>
            </w:r>
            <w:r w:rsidR="00457EF6">
              <w:rPr>
                <w:rFonts w:ascii="Times New Roman" w:hAnsi="Times New Roman" w:cs="Times New Roman"/>
              </w:rPr>
              <w:t xml:space="preserve">button </w:t>
            </w:r>
            <w:r w:rsidR="006B7DE5" w:rsidRPr="006B7DE5">
              <w:rPr>
                <w:rFonts w:ascii="Times New Roman" w:hAnsi="Times New Roman" w:cs="Times New Roman"/>
              </w:rPr>
              <w:t xml:space="preserve">“Save” </w:t>
            </w:r>
            <w:r w:rsidR="00AD5AAA">
              <w:rPr>
                <w:rFonts w:ascii="Times New Roman" w:hAnsi="Times New Roman" w:cs="Times New Roman"/>
              </w:rPr>
              <w:t>then</w:t>
            </w:r>
            <w:r w:rsidR="006B7DE5" w:rsidRPr="006B7DE5">
              <w:rPr>
                <w:rFonts w:ascii="Times New Roman" w:hAnsi="Times New Roman" w:cs="Times New Roman"/>
              </w:rPr>
              <w:t xml:space="preserve"> the inputs</w:t>
            </w:r>
            <w:r w:rsidR="00CC571F" w:rsidRPr="006B7DE5">
              <w:rPr>
                <w:rFonts w:ascii="Times New Roman" w:hAnsi="Times New Roman" w:cs="Times New Roman" w:hint="eastAsia"/>
              </w:rPr>
              <w:t xml:space="preserve"> will also </w:t>
            </w:r>
            <w:r w:rsidR="006B7DE5" w:rsidRPr="006B7DE5">
              <w:rPr>
                <w:rFonts w:ascii="Times New Roman" w:hAnsi="Times New Roman" w:cs="Times New Roman"/>
              </w:rPr>
              <w:t>be saved</w:t>
            </w:r>
            <w:r w:rsidR="00CC571F" w:rsidRPr="006B7DE5">
              <w:rPr>
                <w:rFonts w:ascii="Times New Roman" w:hAnsi="Times New Roman" w:cs="Times New Roman" w:hint="eastAsia"/>
              </w:rPr>
              <w:t xml:space="preserve"> in </w:t>
            </w:r>
            <w:r w:rsidR="009E1672" w:rsidRPr="006B7DE5">
              <w:rPr>
                <w:rFonts w:ascii="Times New Roman" w:hAnsi="Times New Roman" w:cs="Times New Roman" w:hint="eastAsia"/>
              </w:rPr>
              <w:t xml:space="preserve">the </w:t>
            </w:r>
            <w:r w:rsidR="00BA0D2D">
              <w:rPr>
                <w:rFonts w:ascii="Times New Roman" w:hAnsi="Times New Roman" w:cs="Times New Roman"/>
              </w:rPr>
              <w:t>table</w:t>
            </w:r>
            <w:r w:rsidR="006B7DE5" w:rsidRPr="006B7DE5">
              <w:rPr>
                <w:rFonts w:ascii="Times New Roman" w:hAnsi="Times New Roman" w:cs="Times New Roman"/>
              </w:rPr>
              <w:t xml:space="preserve"> and in the </w:t>
            </w:r>
            <w:r w:rsidR="00B30329">
              <w:rPr>
                <w:rFonts w:ascii="Times New Roman" w:hAnsi="Times New Roman" w:cs="Times New Roman"/>
              </w:rPr>
              <w:t>Order</w:t>
            </w:r>
            <w:r w:rsidR="008B79B7" w:rsidRPr="006B7DE5">
              <w:rPr>
                <w:rFonts w:ascii="Times New Roman" w:hAnsi="Times New Roman" w:cs="Times New Roman" w:hint="eastAsia"/>
              </w:rPr>
              <w:t xml:space="preserve"> </w:t>
            </w:r>
            <w:r w:rsidR="008B79B7" w:rsidRPr="006B7DE5">
              <w:rPr>
                <w:rFonts w:ascii="Times New Roman" w:hAnsi="Times New Roman" w:cs="Times New Roman"/>
              </w:rPr>
              <w:t>tex</w:t>
            </w:r>
            <w:r w:rsidR="008B79B7" w:rsidRPr="006B7DE5">
              <w:rPr>
                <w:rFonts w:ascii="Times New Roman" w:hAnsi="Times New Roman" w:cs="Times New Roman" w:hint="eastAsia"/>
              </w:rPr>
              <w:t>t file.</w:t>
            </w:r>
          </w:p>
        </w:tc>
      </w:tr>
      <w:tr w:rsidR="00D66244" w:rsidRPr="001E6CCA" w14:paraId="1DAF73AB" w14:textId="77777777">
        <w:tc>
          <w:tcPr>
            <w:tcW w:w="1271" w:type="dxa"/>
          </w:tcPr>
          <w:p w14:paraId="07111158" w14:textId="77777777" w:rsidR="00D66244" w:rsidRPr="001E6CCA" w:rsidRDefault="00D66244"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40AB9E36" w14:textId="211532D7" w:rsidR="006A44D2" w:rsidRDefault="001A352A" w:rsidP="00071AA3">
            <w:pPr>
              <w:adjustRightInd w:val="0"/>
              <w:snapToGrid w:val="0"/>
              <w:contextualSpacing/>
              <w:rPr>
                <w:rFonts w:cs="Times New Roman"/>
              </w:rPr>
            </w:pPr>
            <w:r>
              <w:rPr>
                <w:rFonts w:cs="Times New Roman"/>
              </w:rPr>
              <w:t>e</w:t>
            </w:r>
            <w:r w:rsidR="004D1817" w:rsidRPr="000B7871">
              <w:rPr>
                <w:rFonts w:cs="Times New Roman"/>
              </w:rPr>
              <w:t>) (i)</w:t>
            </w:r>
            <w:r w:rsidR="00EF5ACC">
              <w:rPr>
                <w:rFonts w:cs="Times New Roman"/>
              </w:rPr>
              <w:t xml:space="preserve"> </w:t>
            </w:r>
            <w:r w:rsidR="00CE7DC4">
              <w:rPr>
                <w:rFonts w:cs="Times New Roman"/>
              </w:rPr>
              <w:t>When the manage</w:t>
            </w:r>
            <w:r w:rsidR="0067488C">
              <w:rPr>
                <w:rFonts w:cs="Times New Roman"/>
              </w:rPr>
              <w:t>r</w:t>
            </w:r>
            <w:r w:rsidR="00CE7DC4">
              <w:rPr>
                <w:rFonts w:cs="Times New Roman"/>
              </w:rPr>
              <w:t xml:space="preserve"> </w:t>
            </w:r>
            <w:r w:rsidR="00E97AA9">
              <w:rPr>
                <w:rFonts w:cs="Times New Roman"/>
              </w:rPr>
              <w:t>click button “Save”</w:t>
            </w:r>
            <w:r w:rsidR="00A76725">
              <w:rPr>
                <w:rFonts w:cs="Times New Roman"/>
              </w:rPr>
              <w:t>, it will pop up a confirm dialog</w:t>
            </w:r>
          </w:p>
          <w:p w14:paraId="74089334" w14:textId="73DEA338" w:rsidR="00B565D1" w:rsidRDefault="0049350B" w:rsidP="00071AA3">
            <w:pPr>
              <w:adjustRightInd w:val="0"/>
              <w:snapToGrid w:val="0"/>
              <w:contextualSpacing/>
              <w:rPr>
                <w:rFonts w:cs="Times New Roman"/>
              </w:rPr>
            </w:pPr>
            <w:r>
              <w:rPr>
                <w:rFonts w:cs="Times New Roman"/>
              </w:rPr>
              <w:t>“Are you sure want to update Stocks?”</w:t>
            </w:r>
            <w:r w:rsidR="00724DA5">
              <w:rPr>
                <w:rFonts w:cs="Times New Roman"/>
              </w:rPr>
              <w:t xml:space="preserve">. </w:t>
            </w:r>
            <w:r w:rsidR="006C7CAE">
              <w:rPr>
                <w:rFonts w:cs="Times New Roman"/>
              </w:rPr>
              <w:t>I</w:t>
            </w:r>
            <w:r w:rsidR="006C7CAE" w:rsidRPr="006C7CAE">
              <w:rPr>
                <w:rFonts w:cs="Times New Roman"/>
              </w:rPr>
              <w:t xml:space="preserve">f click “Yes” then allow to </w:t>
            </w:r>
            <w:r w:rsidR="00AB7E23">
              <w:rPr>
                <w:rFonts w:cs="Times New Roman"/>
              </w:rPr>
              <w:t>edit table</w:t>
            </w:r>
            <w:r w:rsidR="006C7CAE" w:rsidRPr="006C7CAE">
              <w:rPr>
                <w:rFonts w:cs="Times New Roman"/>
              </w:rPr>
              <w:t xml:space="preserve">, on the contrary click “No” not allow </w:t>
            </w:r>
            <w:r w:rsidR="00AB7E23">
              <w:rPr>
                <w:rFonts w:cs="Times New Roman"/>
              </w:rPr>
              <w:t>edit table.</w:t>
            </w:r>
          </w:p>
          <w:p w14:paraId="34D2FFE3" w14:textId="72E62DD0" w:rsidR="00D66244" w:rsidRPr="00B565D1" w:rsidRDefault="00B565D1" w:rsidP="00071AA3">
            <w:pPr>
              <w:adjustRightInd w:val="0"/>
              <w:snapToGrid w:val="0"/>
              <w:contextualSpacing/>
              <w:rPr>
                <w:rFonts w:cs="Times New Roman"/>
              </w:rPr>
            </w:pPr>
            <w:r>
              <w:rPr>
                <w:rFonts w:cs="Times New Roman"/>
              </w:rPr>
              <w:t>f</w:t>
            </w:r>
            <w:r w:rsidRPr="000B7871">
              <w:rPr>
                <w:rFonts w:cs="Times New Roman"/>
              </w:rPr>
              <w:t>) (i)</w:t>
            </w:r>
            <w:r w:rsidR="0067488C">
              <w:rPr>
                <w:rFonts w:cs="Times New Roman"/>
              </w:rPr>
              <w:t xml:space="preserve"> When the manager click </w:t>
            </w:r>
            <w:r w:rsidR="009C5E1C">
              <w:rPr>
                <w:rFonts w:cs="Times New Roman"/>
              </w:rPr>
              <w:t>button “Save”, it will save that manager pre</w:t>
            </w:r>
            <w:r w:rsidR="00E25E67">
              <w:rPr>
                <w:rFonts w:cs="Times New Roman"/>
              </w:rPr>
              <w:t xml:space="preserve">vious </w:t>
            </w:r>
            <w:r w:rsidR="009A521A">
              <w:rPr>
                <w:rFonts w:cs="Times New Roman"/>
              </w:rPr>
              <w:t>edit table</w:t>
            </w:r>
            <w:r w:rsidR="00CE2035">
              <w:rPr>
                <w:rFonts w:cs="Times New Roman"/>
              </w:rPr>
              <w:t xml:space="preserve">’s data and will save in </w:t>
            </w:r>
            <w:r w:rsidR="00923141">
              <w:rPr>
                <w:rFonts w:cs="Times New Roman"/>
              </w:rPr>
              <w:t>Order text file</w:t>
            </w:r>
            <w:r w:rsidR="00192036">
              <w:rPr>
                <w:rFonts w:cs="Times New Roman"/>
              </w:rPr>
              <w:t>.</w:t>
            </w:r>
          </w:p>
        </w:tc>
      </w:tr>
    </w:tbl>
    <w:p w14:paraId="3B1E5625" w14:textId="77777777" w:rsidR="00D66244" w:rsidRPr="00D66244" w:rsidRDefault="00D66244" w:rsidP="00071AA3">
      <w:pPr>
        <w:adjustRightInd w:val="0"/>
        <w:snapToGrid w:val="0"/>
        <w:spacing w:after="0"/>
        <w:contextualSpacing/>
        <w:rPr>
          <w:lang w:val="en-MY"/>
        </w:rPr>
      </w:pPr>
    </w:p>
    <w:p w14:paraId="7605A775" w14:textId="77777777" w:rsidR="00A76E0D" w:rsidRPr="00A76E0D" w:rsidRDefault="00A76E0D" w:rsidP="00071AA3">
      <w:pPr>
        <w:adjustRightInd w:val="0"/>
        <w:snapToGrid w:val="0"/>
        <w:spacing w:after="0"/>
        <w:contextualSpacing/>
        <w:rPr>
          <w:lang w:val="en-MY"/>
        </w:rPr>
      </w:pPr>
    </w:p>
    <w:p w14:paraId="32CEB114" w14:textId="77777777" w:rsidR="004251A4" w:rsidRDefault="004251A4" w:rsidP="00071AA3">
      <w:pPr>
        <w:adjustRightInd w:val="0"/>
        <w:snapToGrid w:val="0"/>
        <w:spacing w:after="0"/>
        <w:contextualSpacing/>
        <w:jc w:val="left"/>
        <w:rPr>
          <w:rFonts w:eastAsiaTheme="majorEastAsia" w:cs="Times New Roman"/>
          <w:b/>
          <w:kern w:val="2"/>
          <w:sz w:val="30"/>
          <w:szCs w:val="32"/>
          <w14:ligatures w14:val="standardContextual"/>
        </w:rPr>
      </w:pPr>
    </w:p>
    <w:p w14:paraId="328F2895" w14:textId="77777777" w:rsidR="00DE3FA2" w:rsidRDefault="00DE3FA2" w:rsidP="00071AA3">
      <w:pPr>
        <w:adjustRightInd w:val="0"/>
        <w:snapToGrid w:val="0"/>
        <w:spacing w:after="0"/>
        <w:contextualSpacing/>
        <w:jc w:val="left"/>
        <w:rPr>
          <w:rFonts w:eastAsiaTheme="majorEastAsia" w:cs="Times New Roman"/>
          <w:b/>
          <w:kern w:val="2"/>
          <w:sz w:val="30"/>
          <w:szCs w:val="32"/>
          <w14:ligatures w14:val="standardContextual"/>
        </w:rPr>
      </w:pPr>
    </w:p>
    <w:p w14:paraId="66B60962" w14:textId="77777777" w:rsidR="00DE3FA2" w:rsidRDefault="00DE3FA2" w:rsidP="00071AA3">
      <w:pPr>
        <w:adjustRightInd w:val="0"/>
        <w:snapToGrid w:val="0"/>
        <w:spacing w:after="0"/>
        <w:contextualSpacing/>
        <w:jc w:val="left"/>
        <w:rPr>
          <w:rFonts w:eastAsiaTheme="majorEastAsia" w:cs="Times New Roman"/>
          <w:b/>
          <w:kern w:val="2"/>
          <w:sz w:val="30"/>
          <w:szCs w:val="32"/>
          <w14:ligatures w14:val="standardContextual"/>
        </w:rPr>
      </w:pPr>
    </w:p>
    <w:p w14:paraId="4B4E737D" w14:textId="77777777" w:rsidR="00DE3FA2" w:rsidRDefault="00DE3FA2" w:rsidP="00071AA3">
      <w:pPr>
        <w:adjustRightInd w:val="0"/>
        <w:snapToGrid w:val="0"/>
        <w:spacing w:after="0"/>
        <w:contextualSpacing/>
        <w:jc w:val="left"/>
        <w:rPr>
          <w:rFonts w:eastAsiaTheme="majorEastAsia" w:cs="Times New Roman"/>
          <w:b/>
          <w:kern w:val="2"/>
          <w:sz w:val="30"/>
          <w:szCs w:val="32"/>
          <w14:ligatures w14:val="standardContextual"/>
        </w:rPr>
      </w:pPr>
    </w:p>
    <w:p w14:paraId="7FED40BE" w14:textId="77777777" w:rsidR="00DE3FA2" w:rsidRDefault="00DE3FA2" w:rsidP="00071AA3">
      <w:pPr>
        <w:adjustRightInd w:val="0"/>
        <w:snapToGrid w:val="0"/>
        <w:spacing w:after="0"/>
        <w:contextualSpacing/>
        <w:jc w:val="left"/>
        <w:rPr>
          <w:rFonts w:eastAsiaTheme="majorEastAsia" w:cs="Times New Roman"/>
          <w:b/>
          <w:kern w:val="2"/>
          <w:sz w:val="30"/>
          <w:szCs w:val="32"/>
          <w14:ligatures w14:val="standardContextual"/>
        </w:rPr>
      </w:pPr>
    </w:p>
    <w:p w14:paraId="7BF6E88E" w14:textId="77777777" w:rsidR="00DE3FA2" w:rsidRDefault="00DE3FA2" w:rsidP="00071AA3">
      <w:pPr>
        <w:adjustRightInd w:val="0"/>
        <w:snapToGrid w:val="0"/>
        <w:spacing w:after="0"/>
        <w:contextualSpacing/>
        <w:jc w:val="left"/>
        <w:rPr>
          <w:rFonts w:eastAsiaTheme="majorEastAsia" w:cs="Times New Roman"/>
          <w:b/>
          <w:kern w:val="2"/>
          <w:sz w:val="30"/>
          <w:szCs w:val="32"/>
          <w14:ligatures w14:val="standardContextual"/>
        </w:rPr>
      </w:pPr>
    </w:p>
    <w:p w14:paraId="36B83616" w14:textId="77777777" w:rsidR="00192036" w:rsidRDefault="00192036" w:rsidP="00071AA3">
      <w:pPr>
        <w:adjustRightInd w:val="0"/>
        <w:snapToGrid w:val="0"/>
        <w:spacing w:after="0"/>
        <w:contextualSpacing/>
        <w:jc w:val="left"/>
        <w:rPr>
          <w:rFonts w:eastAsiaTheme="majorEastAsia" w:cs="Times New Roman"/>
          <w:b/>
          <w:kern w:val="2"/>
          <w:sz w:val="30"/>
          <w:szCs w:val="32"/>
          <w14:ligatures w14:val="standardContextual"/>
        </w:rPr>
      </w:pPr>
    </w:p>
    <w:p w14:paraId="09C0C937" w14:textId="0124B930" w:rsidR="001871C1" w:rsidRDefault="001871C1" w:rsidP="00071AA3">
      <w:pPr>
        <w:pStyle w:val="Heading4"/>
        <w:adjustRightInd w:val="0"/>
        <w:snapToGrid w:val="0"/>
        <w:spacing w:before="0" w:after="0" w:line="360" w:lineRule="auto"/>
        <w:contextualSpacing/>
      </w:pPr>
      <w:bookmarkStart w:id="30" w:name="_Toc199885228"/>
      <w:r w:rsidRPr="000C0699">
        <w:lastRenderedPageBreak/>
        <w:t xml:space="preserve">1.1.1.18 </w:t>
      </w:r>
      <w:r w:rsidR="00736566">
        <w:t>Set stock level (</w:t>
      </w:r>
      <w:r w:rsidRPr="000C0699">
        <w:t>Inventory Manager)</w:t>
      </w:r>
      <w:bookmarkEnd w:id="30"/>
    </w:p>
    <w:tbl>
      <w:tblPr>
        <w:tblStyle w:val="TableGrid"/>
        <w:tblW w:w="0" w:type="auto"/>
        <w:tblLook w:val="04A0" w:firstRow="1" w:lastRow="0" w:firstColumn="1" w:lastColumn="0" w:noHBand="0" w:noVBand="1"/>
      </w:tblPr>
      <w:tblGrid>
        <w:gridCol w:w="1630"/>
        <w:gridCol w:w="7369"/>
      </w:tblGrid>
      <w:tr w:rsidR="00930BA6" w:rsidRPr="00EF6A42" w14:paraId="42BF7216" w14:textId="77777777">
        <w:tc>
          <w:tcPr>
            <w:tcW w:w="1271" w:type="dxa"/>
          </w:tcPr>
          <w:p w14:paraId="04B3B2D5" w14:textId="77777777" w:rsidR="00930BA6" w:rsidRPr="001E6CCA" w:rsidRDefault="00930BA6"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7CE044E1" w14:textId="1D8BDB21" w:rsidR="00930BA6" w:rsidRPr="00EF6A42" w:rsidRDefault="00736566" w:rsidP="00071AA3">
            <w:pPr>
              <w:tabs>
                <w:tab w:val="left" w:pos="1440"/>
              </w:tabs>
              <w:adjustRightInd w:val="0"/>
              <w:snapToGrid w:val="0"/>
              <w:contextualSpacing/>
              <w:rPr>
                <w:rFonts w:cs="Times New Roman"/>
                <w:szCs w:val="24"/>
                <w:lang w:val="en-MY"/>
              </w:rPr>
            </w:pPr>
            <w:r>
              <w:t xml:space="preserve">Set stock </w:t>
            </w:r>
            <w:r w:rsidRPr="00736566">
              <w:rPr>
                <w:sz w:val="24"/>
                <w:szCs w:val="24"/>
              </w:rPr>
              <w:t>level</w:t>
            </w:r>
            <w:r>
              <w:t xml:space="preserve"> </w:t>
            </w:r>
          </w:p>
        </w:tc>
      </w:tr>
      <w:tr w:rsidR="00930BA6" w:rsidRPr="001E6CCA" w14:paraId="7099B9D2" w14:textId="77777777">
        <w:tc>
          <w:tcPr>
            <w:tcW w:w="1271" w:type="dxa"/>
          </w:tcPr>
          <w:p w14:paraId="458883B1" w14:textId="77777777" w:rsidR="00930BA6" w:rsidRPr="001E6CCA" w:rsidRDefault="00930BA6"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21310501" w14:textId="26B50F2B" w:rsidR="00930BA6" w:rsidRPr="001E6CCA" w:rsidRDefault="00930BA6" w:rsidP="00071AA3">
            <w:pPr>
              <w:adjustRightInd w:val="0"/>
              <w:snapToGrid w:val="0"/>
              <w:contextualSpacing/>
              <w:jc w:val="left"/>
              <w:rPr>
                <w:rFonts w:cs="Times New Roman"/>
                <w:sz w:val="24"/>
                <w:szCs w:val="24"/>
              </w:rPr>
            </w:pPr>
            <w:r>
              <w:rPr>
                <w:rFonts w:cs="Times New Roman"/>
                <w:sz w:val="24"/>
                <w:szCs w:val="24"/>
              </w:rPr>
              <w:t xml:space="preserve">Allows the Inventory Manager </w:t>
            </w:r>
            <w:r w:rsidR="006B6B7D">
              <w:rPr>
                <w:rFonts w:cs="Times New Roman"/>
                <w:sz w:val="24"/>
                <w:szCs w:val="24"/>
              </w:rPr>
              <w:t xml:space="preserve">view </w:t>
            </w:r>
            <w:r w:rsidR="00967695">
              <w:rPr>
                <w:rFonts w:cs="Times New Roman"/>
                <w:sz w:val="24"/>
                <w:szCs w:val="24"/>
              </w:rPr>
              <w:t>stock levels and track low-stock alerts.</w:t>
            </w:r>
          </w:p>
        </w:tc>
      </w:tr>
      <w:tr w:rsidR="00930BA6" w:rsidRPr="001E6CCA" w14:paraId="0D7EF219" w14:textId="77777777">
        <w:tc>
          <w:tcPr>
            <w:tcW w:w="1271" w:type="dxa"/>
          </w:tcPr>
          <w:p w14:paraId="547AB1E9" w14:textId="77777777" w:rsidR="00930BA6" w:rsidRPr="001E6CCA" w:rsidRDefault="00930BA6"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020824F8" w14:textId="77777777" w:rsidR="00930BA6" w:rsidRPr="001E6CCA" w:rsidRDefault="00930BA6" w:rsidP="00071AA3">
            <w:pPr>
              <w:adjustRightInd w:val="0"/>
              <w:snapToGrid w:val="0"/>
              <w:contextualSpacing/>
              <w:jc w:val="left"/>
              <w:rPr>
                <w:rFonts w:cs="Times New Roman"/>
                <w:sz w:val="24"/>
                <w:szCs w:val="24"/>
              </w:rPr>
            </w:pPr>
            <w:r>
              <w:rPr>
                <w:rFonts w:cs="Times New Roman"/>
                <w:sz w:val="24"/>
                <w:szCs w:val="24"/>
              </w:rPr>
              <w:t>Inventory Manager</w:t>
            </w:r>
          </w:p>
        </w:tc>
      </w:tr>
      <w:tr w:rsidR="00930BA6" w:rsidRPr="007202E2" w14:paraId="504024E9" w14:textId="77777777">
        <w:tc>
          <w:tcPr>
            <w:tcW w:w="1271" w:type="dxa"/>
          </w:tcPr>
          <w:p w14:paraId="5A1A5ECF" w14:textId="77777777" w:rsidR="00930BA6" w:rsidRPr="001E6CCA" w:rsidRDefault="00930BA6"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40B3FEBF" w14:textId="77777777" w:rsidR="00930BA6" w:rsidRDefault="00930BA6" w:rsidP="00071AA3">
            <w:pPr>
              <w:pStyle w:val="ListParagraph"/>
              <w:numPr>
                <w:ilvl w:val="0"/>
                <w:numId w:val="4"/>
              </w:numPr>
              <w:adjustRightInd w:val="0"/>
              <w:snapToGrid w:val="0"/>
              <w:spacing w:line="360" w:lineRule="auto"/>
              <w:rPr>
                <w:rFonts w:ascii="Times New Roman" w:hAnsi="Times New Roman" w:cs="Times New Roman"/>
              </w:rPr>
            </w:pPr>
            <w:r w:rsidRPr="007202E2">
              <w:rPr>
                <w:rFonts w:ascii="Times New Roman" w:hAnsi="Times New Roman" w:cs="Times New Roman"/>
              </w:rPr>
              <w:t>Inventory manager must be logged in to system with valid manager credentials.</w:t>
            </w:r>
          </w:p>
          <w:p w14:paraId="5440AD2B" w14:textId="724CDCCA" w:rsidR="00930BA6" w:rsidRPr="007202E2" w:rsidRDefault="00930BA6"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 xml:space="preserve">Inventory manager can </w:t>
            </w:r>
            <w:r w:rsidR="00312951">
              <w:rPr>
                <w:rFonts w:ascii="Times New Roman" w:hAnsi="Times New Roman" w:cs="Times New Roman"/>
              </w:rPr>
              <w:t xml:space="preserve">view </w:t>
            </w:r>
            <w:r w:rsidR="00373703" w:rsidRPr="00373703">
              <w:rPr>
                <w:rFonts w:ascii="Times New Roman" w:hAnsi="Times New Roman" w:cs="Times New Roman"/>
                <w:sz w:val="24"/>
              </w:rPr>
              <w:t>stock levels and track low-stock alerts.</w:t>
            </w:r>
          </w:p>
        </w:tc>
      </w:tr>
      <w:tr w:rsidR="00930BA6" w:rsidRPr="005172B3" w14:paraId="0E58A593" w14:textId="77777777">
        <w:tc>
          <w:tcPr>
            <w:tcW w:w="1271" w:type="dxa"/>
          </w:tcPr>
          <w:p w14:paraId="47D4D3C3" w14:textId="77777777" w:rsidR="00930BA6" w:rsidRPr="001E6CCA" w:rsidRDefault="00930BA6"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66942AB4" w14:textId="30DA46C7" w:rsidR="001F5B6B" w:rsidRPr="00EE2490" w:rsidRDefault="001F5B6B" w:rsidP="00071AA3">
            <w:pPr>
              <w:pStyle w:val="ListParagraph"/>
              <w:numPr>
                <w:ilvl w:val="0"/>
                <w:numId w:val="8"/>
              </w:numPr>
              <w:adjustRightInd w:val="0"/>
              <w:snapToGrid w:val="0"/>
              <w:spacing w:line="360" w:lineRule="auto"/>
              <w:rPr>
                <w:rFonts w:ascii="Times New Roman" w:hAnsi="Times New Roman" w:cs="Times New Roman"/>
              </w:rPr>
            </w:pPr>
            <w:r w:rsidRPr="00EE2490">
              <w:rPr>
                <w:rFonts w:ascii="Times New Roman" w:hAnsi="Times New Roman" w:cs="Times New Roman"/>
              </w:rPr>
              <w:t xml:space="preserve">Inventory </w:t>
            </w:r>
            <w:r w:rsidR="00B933F9">
              <w:rPr>
                <w:rFonts w:ascii="Times New Roman" w:hAnsi="Times New Roman" w:cs="Times New Roman"/>
              </w:rPr>
              <w:t>Manager</w:t>
            </w:r>
            <w:r w:rsidRPr="00EE2490">
              <w:rPr>
                <w:rFonts w:ascii="Times New Roman" w:hAnsi="Times New Roman" w:cs="Times New Roman"/>
              </w:rPr>
              <w:t xml:space="preserve"> click button “</w:t>
            </w:r>
            <w:r>
              <w:rPr>
                <w:rFonts w:ascii="Times New Roman" w:hAnsi="Times New Roman" w:cs="Times New Roman"/>
              </w:rPr>
              <w:t>Set Stock Levels</w:t>
            </w:r>
            <w:r w:rsidRPr="00EE2490">
              <w:rPr>
                <w:rFonts w:ascii="Times New Roman" w:hAnsi="Times New Roman" w:cs="Times New Roman"/>
              </w:rPr>
              <w:t>”</w:t>
            </w:r>
            <w:r>
              <w:rPr>
                <w:rFonts w:ascii="Times New Roman" w:hAnsi="Times New Roman" w:cs="Times New Roman"/>
              </w:rPr>
              <w:t xml:space="preserve"> from </w:t>
            </w:r>
            <w:r w:rsidRPr="00EE2490">
              <w:rPr>
                <w:rFonts w:ascii="Times New Roman" w:hAnsi="Times New Roman" w:cs="Times New Roman"/>
              </w:rPr>
              <w:t>main page.</w:t>
            </w:r>
          </w:p>
          <w:p w14:paraId="2C0852F0" w14:textId="4C139FA6" w:rsidR="00930BA6" w:rsidRDefault="001A76C5" w:rsidP="00071AA3">
            <w:pPr>
              <w:pStyle w:val="ListParagraph"/>
              <w:numPr>
                <w:ilvl w:val="0"/>
                <w:numId w:val="8"/>
              </w:numPr>
              <w:adjustRightInd w:val="0"/>
              <w:snapToGrid w:val="0"/>
              <w:spacing w:line="360" w:lineRule="auto"/>
              <w:rPr>
                <w:rFonts w:ascii="Times New Roman" w:hAnsi="Times New Roman" w:cs="Times New Roman"/>
              </w:rPr>
            </w:pPr>
            <w:r w:rsidRPr="00022B55">
              <w:rPr>
                <w:rFonts w:ascii="Times New Roman" w:hAnsi="Times New Roman" w:cs="Times New Roman"/>
              </w:rPr>
              <w:t xml:space="preserve">After clicking the button, the </w:t>
            </w:r>
            <w:r>
              <w:rPr>
                <w:rFonts w:ascii="Times New Roman" w:hAnsi="Times New Roman" w:cs="Times New Roman"/>
              </w:rPr>
              <w:t>manager</w:t>
            </w:r>
            <w:r w:rsidRPr="00022B55">
              <w:rPr>
                <w:rFonts w:ascii="Times New Roman" w:hAnsi="Times New Roman" w:cs="Times New Roman"/>
              </w:rPr>
              <w:t xml:space="preserve"> will be taken to the "</w:t>
            </w:r>
            <w:r>
              <w:rPr>
                <w:rFonts w:ascii="Times New Roman" w:hAnsi="Times New Roman" w:cs="Times New Roman"/>
              </w:rPr>
              <w:t>Set Stock Levels</w:t>
            </w:r>
            <w:r w:rsidRPr="00022B55">
              <w:rPr>
                <w:rFonts w:ascii="Times New Roman" w:hAnsi="Times New Roman" w:cs="Times New Roman"/>
              </w:rPr>
              <w:t xml:space="preserve">" page, which will display a table and </w:t>
            </w:r>
            <w:r w:rsidR="00EF6121">
              <w:rPr>
                <w:rFonts w:ascii="Times New Roman" w:hAnsi="Times New Roman" w:cs="Times New Roman"/>
              </w:rPr>
              <w:t xml:space="preserve">a </w:t>
            </w:r>
            <w:r>
              <w:rPr>
                <w:rFonts w:ascii="Times New Roman" w:hAnsi="Times New Roman" w:cs="Times New Roman"/>
              </w:rPr>
              <w:t>button “Back”.</w:t>
            </w:r>
          </w:p>
          <w:p w14:paraId="0C67910C" w14:textId="50E26E0C" w:rsidR="001A76C5" w:rsidRDefault="001A76C5" w:rsidP="00071AA3">
            <w:pPr>
              <w:pStyle w:val="ListParagraph"/>
              <w:numPr>
                <w:ilvl w:val="0"/>
                <w:numId w:val="8"/>
              </w:numPr>
              <w:adjustRightInd w:val="0"/>
              <w:snapToGrid w:val="0"/>
              <w:spacing w:line="360" w:lineRule="auto"/>
              <w:rPr>
                <w:rFonts w:ascii="Times New Roman" w:hAnsi="Times New Roman" w:cs="Times New Roman"/>
              </w:rPr>
            </w:pPr>
            <w:r>
              <w:rPr>
                <w:rFonts w:ascii="Times New Roman" w:hAnsi="Times New Roman" w:cs="Times New Roman"/>
              </w:rPr>
              <w:t>Then, t</w:t>
            </w:r>
            <w:r w:rsidRPr="00022B55">
              <w:rPr>
                <w:rFonts w:ascii="Times New Roman" w:hAnsi="Times New Roman" w:cs="Times New Roman"/>
              </w:rPr>
              <w:t>he table has read the</w:t>
            </w:r>
            <w:r>
              <w:rPr>
                <w:rFonts w:ascii="Times New Roman" w:hAnsi="Times New Roman" w:cs="Times New Roman"/>
              </w:rPr>
              <w:t xml:space="preserve"> </w:t>
            </w:r>
            <w:r w:rsidR="00373E72">
              <w:rPr>
                <w:rFonts w:ascii="Times New Roman" w:hAnsi="Times New Roman" w:cs="Times New Roman"/>
              </w:rPr>
              <w:t>item</w:t>
            </w:r>
            <w:r w:rsidRPr="00022B55">
              <w:rPr>
                <w:rFonts w:ascii="Times New Roman" w:hAnsi="Times New Roman" w:cs="Times New Roman"/>
              </w:rPr>
              <w:t xml:space="preserve"> text file and displays the </w:t>
            </w:r>
            <w:r w:rsidR="00373E72">
              <w:rPr>
                <w:rFonts w:ascii="Times New Roman" w:hAnsi="Times New Roman" w:cs="Times New Roman"/>
              </w:rPr>
              <w:t>item</w:t>
            </w:r>
            <w:r w:rsidRPr="00022B55">
              <w:rPr>
                <w:rFonts w:ascii="Times New Roman" w:hAnsi="Times New Roman" w:cs="Times New Roman"/>
              </w:rPr>
              <w:t xml:space="preserve"> details in the table</w:t>
            </w:r>
            <w:r>
              <w:rPr>
                <w:rFonts w:ascii="Times New Roman" w:hAnsi="Times New Roman" w:cs="Times New Roman"/>
              </w:rPr>
              <w:t>. Besides, when view the table is not allowed to edit.</w:t>
            </w:r>
          </w:p>
          <w:p w14:paraId="1DD1A2A0" w14:textId="67774BA0" w:rsidR="00930BA6" w:rsidRPr="002F7D36" w:rsidRDefault="00EA14A5" w:rsidP="00071AA3">
            <w:pPr>
              <w:pStyle w:val="ListParagraph"/>
              <w:numPr>
                <w:ilvl w:val="0"/>
                <w:numId w:val="8"/>
              </w:numPr>
              <w:adjustRightInd w:val="0"/>
              <w:snapToGrid w:val="0"/>
              <w:spacing w:line="360" w:lineRule="auto"/>
              <w:rPr>
                <w:rFonts w:ascii="Times New Roman" w:hAnsi="Times New Roman" w:cs="Times New Roman"/>
              </w:rPr>
            </w:pPr>
            <w:r>
              <w:rPr>
                <w:rFonts w:ascii="Times New Roman" w:hAnsi="Times New Roman" w:cs="Times New Roman"/>
              </w:rPr>
              <w:t>Lastly, the manager click button “Back” to back to the previous page.</w:t>
            </w:r>
          </w:p>
        </w:tc>
      </w:tr>
      <w:tr w:rsidR="00930BA6" w:rsidRPr="004D1817" w14:paraId="7BA46AFC" w14:textId="77777777">
        <w:tc>
          <w:tcPr>
            <w:tcW w:w="1271" w:type="dxa"/>
          </w:tcPr>
          <w:p w14:paraId="79D4BCE2" w14:textId="77777777" w:rsidR="00930BA6" w:rsidRPr="001E6CCA" w:rsidRDefault="00930BA6"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00BD5CF9" w14:textId="4644A687" w:rsidR="00930BA6" w:rsidRPr="00EF5ACC" w:rsidRDefault="00EF5ACC" w:rsidP="00071AA3">
            <w:pPr>
              <w:adjustRightInd w:val="0"/>
              <w:snapToGrid w:val="0"/>
              <w:contextualSpacing/>
              <w:rPr>
                <w:rFonts w:cs="Times New Roman"/>
              </w:rPr>
            </w:pPr>
            <w:r>
              <w:rPr>
                <w:rFonts w:cs="Times New Roman"/>
              </w:rPr>
              <w:t>c) (</w:t>
            </w:r>
            <w:r w:rsidRPr="000B7871">
              <w:rPr>
                <w:rFonts w:cs="Times New Roman"/>
              </w:rPr>
              <w:t>i</w:t>
            </w:r>
            <w:r>
              <w:rPr>
                <w:rFonts w:cs="Times New Roman"/>
              </w:rPr>
              <w:t xml:space="preserve">) </w:t>
            </w:r>
            <w:r w:rsidR="0021773E">
              <w:rPr>
                <w:rFonts w:cs="Times New Roman"/>
              </w:rPr>
              <w:t>If t</w:t>
            </w:r>
            <w:r w:rsidR="00106DF6">
              <w:rPr>
                <w:rFonts w:cs="Times New Roman"/>
              </w:rPr>
              <w:t xml:space="preserve">he item’s total stock is less than </w:t>
            </w:r>
            <w:r w:rsidR="00BB4643">
              <w:rPr>
                <w:rFonts w:cs="Times New Roman"/>
              </w:rPr>
              <w:t>50</w:t>
            </w:r>
            <w:r w:rsidR="0010724C">
              <w:rPr>
                <w:rFonts w:cs="Times New Roman"/>
              </w:rPr>
              <w:t xml:space="preserve">, stock level will show </w:t>
            </w:r>
            <w:r w:rsidR="00301BDE">
              <w:rPr>
                <w:rFonts w:cs="Times New Roman"/>
              </w:rPr>
              <w:t>“L</w:t>
            </w:r>
            <w:r w:rsidR="00E10D3C">
              <w:rPr>
                <w:rFonts w:cs="Times New Roman"/>
              </w:rPr>
              <w:t>OW STOCK</w:t>
            </w:r>
            <w:r w:rsidR="00BB4643">
              <w:rPr>
                <w:rFonts w:cs="Times New Roman"/>
              </w:rPr>
              <w:t>”</w:t>
            </w:r>
            <w:r w:rsidR="00EE59CA">
              <w:rPr>
                <w:rFonts w:cs="Times New Roman"/>
              </w:rPr>
              <w:t xml:space="preserve">. </w:t>
            </w:r>
            <w:r w:rsidR="00301BDE">
              <w:rPr>
                <w:rFonts w:cs="Times New Roman"/>
              </w:rPr>
              <w:t>O</w:t>
            </w:r>
            <w:r w:rsidR="00301BDE" w:rsidRPr="00301BDE">
              <w:rPr>
                <w:rFonts w:cs="Times New Roman"/>
              </w:rPr>
              <w:t>n the contrary</w:t>
            </w:r>
            <w:r w:rsidR="00301BDE">
              <w:rPr>
                <w:rFonts w:cs="Times New Roman"/>
              </w:rPr>
              <w:t>, the item’s total</w:t>
            </w:r>
            <w:r w:rsidR="00EE59CA">
              <w:rPr>
                <w:rFonts w:cs="Times New Roman"/>
              </w:rPr>
              <w:t xml:space="preserve"> stock</w:t>
            </w:r>
            <w:r w:rsidR="00301BDE">
              <w:rPr>
                <w:rFonts w:cs="Times New Roman"/>
              </w:rPr>
              <w:t xml:space="preserve"> is more than </w:t>
            </w:r>
            <w:r w:rsidR="00E10D3C">
              <w:rPr>
                <w:rFonts w:cs="Times New Roman"/>
              </w:rPr>
              <w:t>50</w:t>
            </w:r>
            <w:r w:rsidR="00301BDE">
              <w:rPr>
                <w:rFonts w:cs="Times New Roman"/>
              </w:rPr>
              <w:t>, stock level will show “</w:t>
            </w:r>
            <w:r w:rsidR="00E10D3C">
              <w:rPr>
                <w:rFonts w:cs="Times New Roman"/>
              </w:rPr>
              <w:t>HIGH STOCK</w:t>
            </w:r>
            <w:r w:rsidR="00301BDE">
              <w:rPr>
                <w:rFonts w:cs="Times New Roman"/>
              </w:rPr>
              <w:t>”.</w:t>
            </w:r>
          </w:p>
        </w:tc>
      </w:tr>
    </w:tbl>
    <w:p w14:paraId="1489C769" w14:textId="77777777" w:rsidR="00930BA6" w:rsidRPr="00930BA6" w:rsidRDefault="00930BA6" w:rsidP="00071AA3">
      <w:pPr>
        <w:adjustRightInd w:val="0"/>
        <w:snapToGrid w:val="0"/>
        <w:spacing w:after="0"/>
        <w:contextualSpacing/>
        <w:rPr>
          <w:lang w:val="en-MY"/>
        </w:rPr>
      </w:pPr>
    </w:p>
    <w:p w14:paraId="575C6AF3"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48CF9C36" w14:textId="43C428C2" w:rsidR="001871C1" w:rsidRDefault="001871C1" w:rsidP="00071AA3">
      <w:pPr>
        <w:pStyle w:val="Heading4"/>
        <w:adjustRightInd w:val="0"/>
        <w:snapToGrid w:val="0"/>
        <w:spacing w:before="0" w:after="0" w:line="360" w:lineRule="auto"/>
        <w:contextualSpacing/>
      </w:pPr>
      <w:bookmarkStart w:id="31" w:name="_Toc199885229"/>
      <w:r w:rsidRPr="000C0699">
        <w:lastRenderedPageBreak/>
        <w:t>1.1.1.19 Generate stock reports (</w:t>
      </w:r>
      <w:r w:rsidR="000747E0">
        <w:t xml:space="preserve">Inventory </w:t>
      </w:r>
      <w:r w:rsidRPr="000C0699">
        <w:t>Manager)</w:t>
      </w:r>
      <w:bookmarkEnd w:id="31"/>
    </w:p>
    <w:tbl>
      <w:tblPr>
        <w:tblStyle w:val="TableGrid"/>
        <w:tblW w:w="0" w:type="auto"/>
        <w:tblLook w:val="04A0" w:firstRow="1" w:lastRow="0" w:firstColumn="1" w:lastColumn="0" w:noHBand="0" w:noVBand="1"/>
      </w:tblPr>
      <w:tblGrid>
        <w:gridCol w:w="1630"/>
        <w:gridCol w:w="7369"/>
      </w:tblGrid>
      <w:tr w:rsidR="004C60EE" w:rsidRPr="001E6CCA" w14:paraId="11C2220C" w14:textId="77777777" w:rsidTr="00461DB3">
        <w:tc>
          <w:tcPr>
            <w:tcW w:w="1630" w:type="dxa"/>
          </w:tcPr>
          <w:p w14:paraId="331D7719"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0C6ECD2E" w14:textId="5AAF0105" w:rsidR="004C60EE" w:rsidRPr="001E6CCA" w:rsidRDefault="004C60EE" w:rsidP="00071AA3">
            <w:pPr>
              <w:adjustRightInd w:val="0"/>
              <w:snapToGrid w:val="0"/>
              <w:contextualSpacing/>
              <w:rPr>
                <w:rFonts w:cs="Times New Roman"/>
                <w:sz w:val="24"/>
                <w:szCs w:val="24"/>
              </w:rPr>
            </w:pPr>
            <w:r>
              <w:rPr>
                <w:rFonts w:cs="Times New Roman"/>
                <w:sz w:val="24"/>
                <w:szCs w:val="24"/>
              </w:rPr>
              <w:t>Generate stock reports</w:t>
            </w:r>
          </w:p>
        </w:tc>
      </w:tr>
      <w:tr w:rsidR="004C60EE" w:rsidRPr="001E6CCA" w14:paraId="1D078F2A" w14:textId="77777777" w:rsidTr="00461DB3">
        <w:tc>
          <w:tcPr>
            <w:tcW w:w="1630" w:type="dxa"/>
          </w:tcPr>
          <w:p w14:paraId="5FA0F302"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3C978CF6" w14:textId="61E3389B" w:rsidR="004C60EE" w:rsidRPr="001E6CCA" w:rsidRDefault="00461DB3" w:rsidP="00071AA3">
            <w:pPr>
              <w:adjustRightInd w:val="0"/>
              <w:snapToGrid w:val="0"/>
              <w:contextualSpacing/>
              <w:jc w:val="left"/>
              <w:rPr>
                <w:rFonts w:cs="Times New Roman"/>
                <w:sz w:val="24"/>
                <w:szCs w:val="24"/>
              </w:rPr>
            </w:pPr>
            <w:r>
              <w:rPr>
                <w:rFonts w:cs="Times New Roman"/>
                <w:sz w:val="24"/>
                <w:szCs w:val="24"/>
              </w:rPr>
              <w:t xml:space="preserve">Allows the Inventory Manager </w:t>
            </w:r>
            <w:r w:rsidR="006D15B2">
              <w:rPr>
                <w:rFonts w:cs="Times New Roman"/>
                <w:sz w:val="24"/>
                <w:szCs w:val="24"/>
              </w:rPr>
              <w:t xml:space="preserve">view and </w:t>
            </w:r>
            <w:r w:rsidR="006D15B2">
              <w:rPr>
                <w:rFonts w:cs="Times New Roman"/>
              </w:rPr>
              <w:t>g</w:t>
            </w:r>
            <w:r w:rsidR="006D15B2" w:rsidRPr="000C0699">
              <w:t xml:space="preserve">enerate </w:t>
            </w:r>
            <w:r w:rsidR="00137E92" w:rsidRPr="000C0699">
              <w:t>stock reports</w:t>
            </w:r>
            <w:r w:rsidR="00137E92">
              <w:t>.</w:t>
            </w:r>
          </w:p>
        </w:tc>
      </w:tr>
      <w:tr w:rsidR="004C60EE" w:rsidRPr="001E6CCA" w14:paraId="70EA98AF" w14:textId="77777777" w:rsidTr="00461DB3">
        <w:tc>
          <w:tcPr>
            <w:tcW w:w="1630" w:type="dxa"/>
          </w:tcPr>
          <w:p w14:paraId="460BF0E9"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5325EC64" w14:textId="32E891D1" w:rsidR="004C60EE" w:rsidRPr="001E6CCA" w:rsidRDefault="004C60EE" w:rsidP="00071AA3">
            <w:pPr>
              <w:adjustRightInd w:val="0"/>
              <w:snapToGrid w:val="0"/>
              <w:contextualSpacing/>
              <w:jc w:val="left"/>
              <w:rPr>
                <w:rFonts w:cs="Times New Roman"/>
                <w:sz w:val="24"/>
                <w:szCs w:val="24"/>
              </w:rPr>
            </w:pPr>
            <w:r>
              <w:rPr>
                <w:rFonts w:cs="Times New Roman"/>
                <w:sz w:val="24"/>
                <w:szCs w:val="24"/>
              </w:rPr>
              <w:t>Inventory Manager</w:t>
            </w:r>
          </w:p>
        </w:tc>
      </w:tr>
      <w:tr w:rsidR="004C60EE" w:rsidRPr="001E6CCA" w14:paraId="6956D006" w14:textId="77777777" w:rsidTr="00461DB3">
        <w:tc>
          <w:tcPr>
            <w:tcW w:w="1630" w:type="dxa"/>
          </w:tcPr>
          <w:p w14:paraId="72F0620A"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6D4CD092" w14:textId="77777777" w:rsidR="00137E92" w:rsidRDefault="00137E92" w:rsidP="00071AA3">
            <w:pPr>
              <w:pStyle w:val="ListParagraph"/>
              <w:numPr>
                <w:ilvl w:val="0"/>
                <w:numId w:val="4"/>
              </w:numPr>
              <w:adjustRightInd w:val="0"/>
              <w:snapToGrid w:val="0"/>
              <w:spacing w:line="360" w:lineRule="auto"/>
              <w:rPr>
                <w:rFonts w:ascii="Times New Roman" w:hAnsi="Times New Roman" w:cs="Times New Roman"/>
              </w:rPr>
            </w:pPr>
            <w:r w:rsidRPr="007202E2">
              <w:rPr>
                <w:rFonts w:ascii="Times New Roman" w:hAnsi="Times New Roman" w:cs="Times New Roman"/>
              </w:rPr>
              <w:t>Inventory manager must be logged in to system with valid manager credentials.</w:t>
            </w:r>
          </w:p>
          <w:p w14:paraId="0AEE0C34" w14:textId="52191611" w:rsidR="004C60EE" w:rsidRPr="000D6632" w:rsidRDefault="00137E92" w:rsidP="00071AA3">
            <w:pPr>
              <w:pStyle w:val="ListParagraph"/>
              <w:numPr>
                <w:ilvl w:val="0"/>
                <w:numId w:val="4"/>
              </w:numPr>
              <w:adjustRightInd w:val="0"/>
              <w:snapToGrid w:val="0"/>
              <w:spacing w:line="360" w:lineRule="auto"/>
              <w:rPr>
                <w:rFonts w:ascii="Times New Roman" w:hAnsi="Times New Roman" w:cs="Times New Roman"/>
              </w:rPr>
            </w:pPr>
            <w:r>
              <w:rPr>
                <w:rFonts w:ascii="Times New Roman" w:hAnsi="Times New Roman" w:cs="Times New Roman"/>
              </w:rPr>
              <w:t>Inventory manager can view purchase order.</w:t>
            </w:r>
          </w:p>
        </w:tc>
      </w:tr>
      <w:tr w:rsidR="004C60EE" w:rsidRPr="001E6CCA" w14:paraId="5BCFB374" w14:textId="77777777" w:rsidTr="00461DB3">
        <w:tc>
          <w:tcPr>
            <w:tcW w:w="1630" w:type="dxa"/>
          </w:tcPr>
          <w:p w14:paraId="42776BAB"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45CEEB5E" w14:textId="3C566C9C" w:rsidR="006522BD" w:rsidRPr="00EE2490" w:rsidRDefault="006522BD" w:rsidP="00071AA3">
            <w:pPr>
              <w:pStyle w:val="ListParagraph"/>
              <w:numPr>
                <w:ilvl w:val="0"/>
                <w:numId w:val="20"/>
              </w:numPr>
              <w:adjustRightInd w:val="0"/>
              <w:snapToGrid w:val="0"/>
              <w:spacing w:line="360" w:lineRule="auto"/>
              <w:rPr>
                <w:rFonts w:ascii="Times New Roman" w:hAnsi="Times New Roman" w:cs="Times New Roman"/>
              </w:rPr>
            </w:pPr>
            <w:r w:rsidRPr="00EE2490">
              <w:rPr>
                <w:rFonts w:ascii="Times New Roman" w:hAnsi="Times New Roman" w:cs="Times New Roman"/>
              </w:rPr>
              <w:t xml:space="preserve">Inventory </w:t>
            </w:r>
            <w:r w:rsidR="00A83B99">
              <w:rPr>
                <w:rFonts w:ascii="Times New Roman" w:hAnsi="Times New Roman" w:cs="Times New Roman"/>
              </w:rPr>
              <w:t>Manager</w:t>
            </w:r>
            <w:r w:rsidRPr="00EE2490">
              <w:rPr>
                <w:rFonts w:ascii="Times New Roman" w:hAnsi="Times New Roman" w:cs="Times New Roman"/>
              </w:rPr>
              <w:t xml:space="preserve"> click button “</w:t>
            </w:r>
            <w:r>
              <w:rPr>
                <w:rFonts w:ascii="Times New Roman" w:hAnsi="Times New Roman" w:cs="Times New Roman"/>
              </w:rPr>
              <w:t>Generate Stock Reports</w:t>
            </w:r>
            <w:r w:rsidRPr="00EE2490">
              <w:rPr>
                <w:rFonts w:ascii="Times New Roman" w:hAnsi="Times New Roman" w:cs="Times New Roman"/>
              </w:rPr>
              <w:t>”</w:t>
            </w:r>
            <w:r>
              <w:rPr>
                <w:rFonts w:ascii="Times New Roman" w:hAnsi="Times New Roman" w:cs="Times New Roman"/>
              </w:rPr>
              <w:t xml:space="preserve"> from </w:t>
            </w:r>
            <w:r w:rsidRPr="00EE2490">
              <w:rPr>
                <w:rFonts w:ascii="Times New Roman" w:hAnsi="Times New Roman" w:cs="Times New Roman"/>
              </w:rPr>
              <w:t>main page.</w:t>
            </w:r>
          </w:p>
          <w:p w14:paraId="1E0E3264" w14:textId="3AD39757" w:rsidR="00782240" w:rsidRDefault="00782240" w:rsidP="00071AA3">
            <w:pPr>
              <w:pStyle w:val="ListParagraph"/>
              <w:numPr>
                <w:ilvl w:val="0"/>
                <w:numId w:val="20"/>
              </w:numPr>
              <w:adjustRightInd w:val="0"/>
              <w:snapToGrid w:val="0"/>
              <w:spacing w:line="360" w:lineRule="auto"/>
              <w:rPr>
                <w:rFonts w:ascii="Times New Roman" w:hAnsi="Times New Roman" w:cs="Times New Roman"/>
              </w:rPr>
            </w:pPr>
            <w:r w:rsidRPr="00022B55">
              <w:rPr>
                <w:rFonts w:ascii="Times New Roman" w:hAnsi="Times New Roman" w:cs="Times New Roman"/>
              </w:rPr>
              <w:t xml:space="preserve">After clicking the button, the </w:t>
            </w:r>
            <w:r>
              <w:rPr>
                <w:rFonts w:ascii="Times New Roman" w:hAnsi="Times New Roman" w:cs="Times New Roman"/>
              </w:rPr>
              <w:t>manager</w:t>
            </w:r>
            <w:r w:rsidRPr="00022B55">
              <w:rPr>
                <w:rFonts w:ascii="Times New Roman" w:hAnsi="Times New Roman" w:cs="Times New Roman"/>
              </w:rPr>
              <w:t xml:space="preserve"> will be taken to the "</w:t>
            </w:r>
            <w:r>
              <w:rPr>
                <w:rFonts w:ascii="Times New Roman" w:hAnsi="Times New Roman" w:cs="Times New Roman"/>
              </w:rPr>
              <w:t>Generate Stock Reports</w:t>
            </w:r>
            <w:r w:rsidRPr="00022B55">
              <w:rPr>
                <w:rFonts w:ascii="Times New Roman" w:hAnsi="Times New Roman" w:cs="Times New Roman"/>
              </w:rPr>
              <w:t>" page, which will display a table</w:t>
            </w:r>
            <w:r w:rsidR="00C3767D">
              <w:rPr>
                <w:rFonts w:ascii="Times New Roman" w:hAnsi="Times New Roman" w:cs="Times New Roman"/>
              </w:rPr>
              <w:t>, a combo box, button “</w:t>
            </w:r>
            <w:r w:rsidR="004038E4">
              <w:rPr>
                <w:rFonts w:ascii="Times New Roman" w:hAnsi="Times New Roman" w:cs="Times New Roman"/>
              </w:rPr>
              <w:t>Export</w:t>
            </w:r>
            <w:r w:rsidR="00C3767D">
              <w:rPr>
                <w:rFonts w:ascii="Times New Roman" w:hAnsi="Times New Roman" w:cs="Times New Roman"/>
              </w:rPr>
              <w:t>”</w:t>
            </w:r>
            <w:r w:rsidRPr="00022B55">
              <w:rPr>
                <w:rFonts w:ascii="Times New Roman" w:hAnsi="Times New Roman" w:cs="Times New Roman"/>
              </w:rPr>
              <w:t xml:space="preserve"> and </w:t>
            </w:r>
            <w:r>
              <w:rPr>
                <w:rFonts w:ascii="Times New Roman" w:hAnsi="Times New Roman" w:cs="Times New Roman"/>
              </w:rPr>
              <w:t>button “Back”.</w:t>
            </w:r>
          </w:p>
          <w:p w14:paraId="72ED76E9" w14:textId="046FEF6E" w:rsidR="00EE7473" w:rsidRDefault="000C6764" w:rsidP="00071AA3">
            <w:pPr>
              <w:pStyle w:val="ListParagraph"/>
              <w:numPr>
                <w:ilvl w:val="0"/>
                <w:numId w:val="20"/>
              </w:numPr>
              <w:adjustRightInd w:val="0"/>
              <w:snapToGrid w:val="0"/>
              <w:spacing w:line="360" w:lineRule="auto"/>
              <w:rPr>
                <w:rFonts w:ascii="Times New Roman" w:hAnsi="Times New Roman" w:cs="Times New Roman"/>
              </w:rPr>
            </w:pPr>
            <w:r>
              <w:rPr>
                <w:rFonts w:ascii="Times New Roman" w:hAnsi="Times New Roman" w:cs="Times New Roman"/>
              </w:rPr>
              <w:t>Then, t</w:t>
            </w:r>
            <w:r w:rsidRPr="00022B55">
              <w:rPr>
                <w:rFonts w:ascii="Times New Roman" w:hAnsi="Times New Roman" w:cs="Times New Roman"/>
              </w:rPr>
              <w:t>he table has read the</w:t>
            </w:r>
            <w:r>
              <w:rPr>
                <w:rFonts w:ascii="Times New Roman" w:hAnsi="Times New Roman" w:cs="Times New Roman"/>
              </w:rPr>
              <w:t xml:space="preserve"> </w:t>
            </w:r>
            <w:r w:rsidR="002320DD">
              <w:rPr>
                <w:rFonts w:ascii="Times New Roman" w:hAnsi="Times New Roman" w:cs="Times New Roman"/>
              </w:rPr>
              <w:t>item</w:t>
            </w:r>
            <w:r w:rsidRPr="00022B55">
              <w:rPr>
                <w:rFonts w:ascii="Times New Roman" w:hAnsi="Times New Roman" w:cs="Times New Roman"/>
              </w:rPr>
              <w:t xml:space="preserve"> text file and displays the </w:t>
            </w:r>
            <w:r w:rsidR="00136FFF">
              <w:rPr>
                <w:rFonts w:ascii="Times New Roman" w:hAnsi="Times New Roman" w:cs="Times New Roman"/>
              </w:rPr>
              <w:t>item</w:t>
            </w:r>
            <w:r w:rsidRPr="00022B55">
              <w:rPr>
                <w:rFonts w:ascii="Times New Roman" w:hAnsi="Times New Roman" w:cs="Times New Roman"/>
              </w:rPr>
              <w:t xml:space="preserve"> details in the table</w:t>
            </w:r>
            <w:r>
              <w:rPr>
                <w:rFonts w:ascii="Times New Roman" w:hAnsi="Times New Roman" w:cs="Times New Roman"/>
              </w:rPr>
              <w:t>. Besides, when view the table is not allowed to edit.</w:t>
            </w:r>
          </w:p>
          <w:p w14:paraId="7A44AC68" w14:textId="6FD0AFB4" w:rsidR="00376A69" w:rsidRDefault="004038E4" w:rsidP="00071AA3">
            <w:pPr>
              <w:pStyle w:val="ListParagraph"/>
              <w:numPr>
                <w:ilvl w:val="0"/>
                <w:numId w:val="20"/>
              </w:numPr>
              <w:adjustRightInd w:val="0"/>
              <w:snapToGrid w:val="0"/>
              <w:spacing w:line="360" w:lineRule="auto"/>
              <w:rPr>
                <w:rFonts w:ascii="Times New Roman" w:hAnsi="Times New Roman" w:cs="Times New Roman"/>
              </w:rPr>
            </w:pPr>
            <w:r>
              <w:rPr>
                <w:rFonts w:ascii="Times New Roman" w:hAnsi="Times New Roman" w:cs="Times New Roman"/>
              </w:rPr>
              <w:t>In addition</w:t>
            </w:r>
            <w:r w:rsidR="00950368">
              <w:rPr>
                <w:rFonts w:ascii="Times New Roman" w:hAnsi="Times New Roman" w:cs="Times New Roman"/>
              </w:rPr>
              <w:t xml:space="preserve">, click </w:t>
            </w:r>
            <w:r w:rsidR="00376A69">
              <w:rPr>
                <w:rFonts w:ascii="Times New Roman" w:hAnsi="Times New Roman" w:cs="Times New Roman"/>
              </w:rPr>
              <w:t>button “Export”</w:t>
            </w:r>
            <w:r w:rsidR="000A27B0">
              <w:rPr>
                <w:rFonts w:ascii="Times New Roman" w:hAnsi="Times New Roman" w:cs="Times New Roman"/>
              </w:rPr>
              <w:t xml:space="preserve"> </w:t>
            </w:r>
            <w:r w:rsidR="008F76AB">
              <w:rPr>
                <w:rFonts w:ascii="Times New Roman" w:hAnsi="Times New Roman" w:cs="Times New Roman"/>
              </w:rPr>
              <w:t xml:space="preserve">the table will be </w:t>
            </w:r>
            <w:r w:rsidR="002C295E">
              <w:rPr>
                <w:rFonts w:ascii="Times New Roman" w:hAnsi="Times New Roman" w:cs="Times New Roman"/>
              </w:rPr>
              <w:t xml:space="preserve">export in </w:t>
            </w:r>
            <w:r w:rsidR="00417BCC">
              <w:rPr>
                <w:rFonts w:ascii="Times New Roman" w:hAnsi="Times New Roman" w:cs="Times New Roman"/>
              </w:rPr>
              <w:t>CSV</w:t>
            </w:r>
            <w:r w:rsidR="00CD0625">
              <w:rPr>
                <w:rFonts w:ascii="Times New Roman" w:hAnsi="Times New Roman" w:cs="Times New Roman"/>
              </w:rPr>
              <w:t>.</w:t>
            </w:r>
          </w:p>
          <w:p w14:paraId="7A6A51C4" w14:textId="519272A3" w:rsidR="004C60EE" w:rsidRPr="001E6CCA" w:rsidRDefault="00D93607" w:rsidP="00071AA3">
            <w:pPr>
              <w:pStyle w:val="ListParagraph"/>
              <w:numPr>
                <w:ilvl w:val="0"/>
                <w:numId w:val="20"/>
              </w:numPr>
              <w:adjustRightInd w:val="0"/>
              <w:snapToGrid w:val="0"/>
              <w:spacing w:line="360" w:lineRule="auto"/>
              <w:rPr>
                <w:rFonts w:ascii="Times New Roman" w:hAnsi="Times New Roman" w:cs="Times New Roman"/>
              </w:rPr>
            </w:pPr>
            <w:r w:rsidRPr="00D93607">
              <w:rPr>
                <w:rFonts w:ascii="Times New Roman" w:hAnsi="Times New Roman" w:cs="Times New Roman"/>
              </w:rPr>
              <w:t xml:space="preserve"> </w:t>
            </w:r>
            <w:r>
              <w:rPr>
                <w:rFonts w:ascii="Times New Roman" w:hAnsi="Times New Roman" w:cs="Times New Roman"/>
              </w:rPr>
              <w:t>Lastly, the manager click button “Back” to back to the previous page.</w:t>
            </w:r>
          </w:p>
        </w:tc>
      </w:tr>
      <w:tr w:rsidR="004C60EE" w:rsidRPr="001E6CCA" w14:paraId="64EDF9E4" w14:textId="77777777" w:rsidTr="00461DB3">
        <w:tc>
          <w:tcPr>
            <w:tcW w:w="1630" w:type="dxa"/>
          </w:tcPr>
          <w:p w14:paraId="4A244EAB"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6DEAD4AE" w14:textId="185D13AA" w:rsidR="004C60EE" w:rsidRPr="001E6CCA" w:rsidRDefault="009E7C5E" w:rsidP="00071AA3">
            <w:pPr>
              <w:adjustRightInd w:val="0"/>
              <w:snapToGrid w:val="0"/>
              <w:contextualSpacing/>
              <w:rPr>
                <w:rFonts w:cs="Times New Roman"/>
              </w:rPr>
            </w:pPr>
            <w:r>
              <w:rPr>
                <w:rFonts w:cs="Times New Roman"/>
              </w:rPr>
              <w:t>N/A</w:t>
            </w:r>
          </w:p>
        </w:tc>
      </w:tr>
    </w:tbl>
    <w:p w14:paraId="3894E499" w14:textId="77777777" w:rsidR="00D93607" w:rsidRPr="004C60EE" w:rsidRDefault="00D93607" w:rsidP="00071AA3">
      <w:pPr>
        <w:adjustRightInd w:val="0"/>
        <w:snapToGrid w:val="0"/>
        <w:spacing w:after="0"/>
        <w:contextualSpacing/>
        <w:rPr>
          <w:lang w:val="en-MY"/>
        </w:rPr>
      </w:pPr>
    </w:p>
    <w:p w14:paraId="75969810" w14:textId="6A973A6A" w:rsidR="00A167D7" w:rsidRPr="008629E3" w:rsidRDefault="008629E3" w:rsidP="00071AA3">
      <w:pPr>
        <w:pStyle w:val="Heading4"/>
        <w:adjustRightInd w:val="0"/>
        <w:snapToGrid w:val="0"/>
        <w:spacing w:before="0" w:after="0" w:line="360" w:lineRule="auto"/>
        <w:contextualSpacing/>
      </w:pPr>
      <w:r>
        <w:br w:type="page"/>
      </w:r>
      <w:bookmarkStart w:id="32" w:name="_Toc199885230"/>
      <w:r w:rsidR="00A167D7" w:rsidRPr="000C0699">
        <w:lastRenderedPageBreak/>
        <w:t>1.1.1.</w:t>
      </w:r>
      <w:r w:rsidR="00A167D7">
        <w:t>20 View purchase order (Inventory Manager)</w:t>
      </w:r>
      <w:bookmarkEnd w:id="32"/>
    </w:p>
    <w:tbl>
      <w:tblPr>
        <w:tblStyle w:val="TableGrid"/>
        <w:tblW w:w="9067" w:type="dxa"/>
        <w:tblLook w:val="04A0" w:firstRow="1" w:lastRow="0" w:firstColumn="1" w:lastColumn="0" w:noHBand="0" w:noVBand="1"/>
      </w:tblPr>
      <w:tblGrid>
        <w:gridCol w:w="1630"/>
        <w:gridCol w:w="7437"/>
      </w:tblGrid>
      <w:tr w:rsidR="004C60EE" w:rsidRPr="001E6CCA" w14:paraId="0970D2AB" w14:textId="77777777" w:rsidTr="006E7FCE">
        <w:tc>
          <w:tcPr>
            <w:tcW w:w="1630" w:type="dxa"/>
          </w:tcPr>
          <w:p w14:paraId="4936F6E3"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437" w:type="dxa"/>
          </w:tcPr>
          <w:p w14:paraId="5CAA399B" w14:textId="2FC9529C" w:rsidR="004C60EE" w:rsidRPr="001E6CCA" w:rsidRDefault="004C60EE" w:rsidP="00071AA3">
            <w:pPr>
              <w:adjustRightInd w:val="0"/>
              <w:snapToGrid w:val="0"/>
              <w:contextualSpacing/>
              <w:rPr>
                <w:rFonts w:cs="Times New Roman"/>
                <w:sz w:val="24"/>
                <w:szCs w:val="24"/>
              </w:rPr>
            </w:pPr>
            <w:r>
              <w:rPr>
                <w:rFonts w:cs="Times New Roman"/>
                <w:sz w:val="24"/>
                <w:szCs w:val="24"/>
              </w:rPr>
              <w:t>View purchase order</w:t>
            </w:r>
          </w:p>
        </w:tc>
      </w:tr>
      <w:tr w:rsidR="004C60EE" w:rsidRPr="001E6CCA" w14:paraId="57B4A318" w14:textId="77777777" w:rsidTr="006E7FCE">
        <w:tc>
          <w:tcPr>
            <w:tcW w:w="1630" w:type="dxa"/>
          </w:tcPr>
          <w:p w14:paraId="484E980D"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437" w:type="dxa"/>
          </w:tcPr>
          <w:p w14:paraId="0A2C11D4" w14:textId="5C110147" w:rsidR="004C60EE" w:rsidRPr="00A70E2F" w:rsidRDefault="00A70E2F" w:rsidP="00071AA3">
            <w:pPr>
              <w:adjustRightInd w:val="0"/>
              <w:snapToGrid w:val="0"/>
              <w:contextualSpacing/>
              <w:jc w:val="left"/>
              <w:rPr>
                <w:rFonts w:cs="Times New Roman"/>
                <w:sz w:val="24"/>
                <w:szCs w:val="24"/>
                <w:lang w:val="en-US"/>
              </w:rPr>
            </w:pPr>
            <w:r>
              <w:rPr>
                <w:rFonts w:cs="Times New Roman"/>
                <w:sz w:val="24"/>
                <w:szCs w:val="24"/>
              </w:rPr>
              <w:t xml:space="preserve">Allows the Inventory Manager view </w:t>
            </w:r>
            <w:r w:rsidR="00AB7245">
              <w:rPr>
                <w:rFonts w:cs="Times New Roman"/>
                <w:sz w:val="24"/>
                <w:szCs w:val="24"/>
              </w:rPr>
              <w:t>purchase order</w:t>
            </w:r>
            <w:r>
              <w:rPr>
                <w:rFonts w:cs="Times New Roman"/>
                <w:sz w:val="24"/>
                <w:szCs w:val="24"/>
              </w:rPr>
              <w:t>.</w:t>
            </w:r>
          </w:p>
        </w:tc>
      </w:tr>
      <w:tr w:rsidR="004C60EE" w:rsidRPr="001E6CCA" w14:paraId="134EE093" w14:textId="77777777" w:rsidTr="006E7FCE">
        <w:tc>
          <w:tcPr>
            <w:tcW w:w="1630" w:type="dxa"/>
          </w:tcPr>
          <w:p w14:paraId="47E1A895"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437" w:type="dxa"/>
          </w:tcPr>
          <w:p w14:paraId="370D464E" w14:textId="77777777" w:rsidR="004C60EE" w:rsidRPr="001E6CCA" w:rsidRDefault="004C60EE" w:rsidP="00071AA3">
            <w:pPr>
              <w:adjustRightInd w:val="0"/>
              <w:snapToGrid w:val="0"/>
              <w:contextualSpacing/>
              <w:jc w:val="left"/>
              <w:rPr>
                <w:rFonts w:cs="Times New Roman"/>
                <w:sz w:val="24"/>
                <w:szCs w:val="24"/>
              </w:rPr>
            </w:pPr>
            <w:r>
              <w:rPr>
                <w:rFonts w:cs="Times New Roman"/>
                <w:sz w:val="24"/>
                <w:szCs w:val="24"/>
              </w:rPr>
              <w:t>Inventory Manager</w:t>
            </w:r>
          </w:p>
        </w:tc>
      </w:tr>
      <w:tr w:rsidR="004C60EE" w:rsidRPr="001E6CCA" w14:paraId="02CB8C9D" w14:textId="77777777" w:rsidTr="006E7FCE">
        <w:tc>
          <w:tcPr>
            <w:tcW w:w="1630" w:type="dxa"/>
          </w:tcPr>
          <w:p w14:paraId="540A30C2"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437" w:type="dxa"/>
          </w:tcPr>
          <w:p w14:paraId="27C05A3F" w14:textId="35F1ED51" w:rsidR="00936260" w:rsidRDefault="00936260" w:rsidP="00071AA3">
            <w:pPr>
              <w:pStyle w:val="ListParagraph"/>
              <w:numPr>
                <w:ilvl w:val="0"/>
                <w:numId w:val="4"/>
              </w:numPr>
              <w:adjustRightInd w:val="0"/>
              <w:snapToGrid w:val="0"/>
              <w:spacing w:line="360" w:lineRule="auto"/>
              <w:rPr>
                <w:rFonts w:ascii="Times New Roman" w:hAnsi="Times New Roman" w:cs="Times New Roman"/>
              </w:rPr>
            </w:pPr>
            <w:r w:rsidRPr="007202E2">
              <w:rPr>
                <w:rFonts w:ascii="Times New Roman" w:hAnsi="Times New Roman" w:cs="Times New Roman"/>
              </w:rPr>
              <w:t>Inventory manager must be logged in to system with valid manager credentials.</w:t>
            </w:r>
          </w:p>
          <w:p w14:paraId="25FD55A6" w14:textId="3BF6A72F" w:rsidR="004C60EE" w:rsidRPr="0010732D" w:rsidRDefault="00936260" w:rsidP="00071AA3">
            <w:pPr>
              <w:pStyle w:val="BodyText"/>
              <w:numPr>
                <w:ilvl w:val="0"/>
                <w:numId w:val="4"/>
              </w:numPr>
              <w:tabs>
                <w:tab w:val="left" w:pos="1440"/>
              </w:tabs>
              <w:adjustRightInd w:val="0"/>
              <w:snapToGrid w:val="0"/>
              <w:spacing w:after="0"/>
              <w:contextualSpacing/>
              <w:rPr>
                <w:lang w:val="en-MY"/>
              </w:rPr>
            </w:pPr>
            <w:r>
              <w:rPr>
                <w:rFonts w:cs="Times New Roman"/>
              </w:rPr>
              <w:t xml:space="preserve">Inventory manager can </w:t>
            </w:r>
            <w:r w:rsidRPr="00BF5129">
              <w:rPr>
                <w:lang w:val="en-MY"/>
              </w:rPr>
              <w:t>view pur</w:t>
            </w:r>
            <w:r w:rsidR="00131429" w:rsidRPr="00BF5129">
              <w:rPr>
                <w:lang w:val="en-MY"/>
              </w:rPr>
              <w:t xml:space="preserve">chase </w:t>
            </w:r>
            <w:r w:rsidR="00D938D9" w:rsidRPr="00BF5129">
              <w:rPr>
                <w:lang w:val="en-MY"/>
              </w:rPr>
              <w:t>orders to verify received items</w:t>
            </w:r>
            <w:r w:rsidR="0010732D">
              <w:rPr>
                <w:lang w:val="en-MY"/>
              </w:rPr>
              <w:t>.</w:t>
            </w:r>
          </w:p>
        </w:tc>
      </w:tr>
      <w:tr w:rsidR="004C60EE" w:rsidRPr="001E6CCA" w14:paraId="11067AFE" w14:textId="77777777" w:rsidTr="006E7FCE">
        <w:tc>
          <w:tcPr>
            <w:tcW w:w="1630" w:type="dxa"/>
          </w:tcPr>
          <w:p w14:paraId="55DE0534"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437" w:type="dxa"/>
          </w:tcPr>
          <w:p w14:paraId="23D915BC" w14:textId="3E4AAAA7" w:rsidR="00DD3730" w:rsidRPr="00EE2490" w:rsidRDefault="00DD3730" w:rsidP="00071AA3">
            <w:pPr>
              <w:pStyle w:val="ListParagraph"/>
              <w:numPr>
                <w:ilvl w:val="0"/>
                <w:numId w:val="21"/>
              </w:numPr>
              <w:adjustRightInd w:val="0"/>
              <w:snapToGrid w:val="0"/>
              <w:spacing w:line="360" w:lineRule="auto"/>
              <w:rPr>
                <w:rFonts w:ascii="Times New Roman" w:hAnsi="Times New Roman" w:cs="Times New Roman"/>
              </w:rPr>
            </w:pPr>
            <w:r w:rsidRPr="00EE2490">
              <w:rPr>
                <w:rFonts w:ascii="Times New Roman" w:hAnsi="Times New Roman" w:cs="Times New Roman"/>
              </w:rPr>
              <w:t xml:space="preserve">Inventory </w:t>
            </w:r>
            <w:r w:rsidR="006E7FCE" w:rsidRPr="00EE2490">
              <w:rPr>
                <w:rFonts w:ascii="Times New Roman" w:hAnsi="Times New Roman" w:cs="Times New Roman"/>
              </w:rPr>
              <w:t>managers</w:t>
            </w:r>
            <w:r w:rsidRPr="00EE2490">
              <w:rPr>
                <w:rFonts w:ascii="Times New Roman" w:hAnsi="Times New Roman" w:cs="Times New Roman"/>
              </w:rPr>
              <w:t xml:space="preserve"> click button “</w:t>
            </w:r>
            <w:r>
              <w:rPr>
                <w:rFonts w:ascii="Times New Roman" w:hAnsi="Times New Roman" w:cs="Times New Roman"/>
              </w:rPr>
              <w:t>View Purchase Order</w:t>
            </w:r>
            <w:r w:rsidRPr="00EE2490">
              <w:rPr>
                <w:rFonts w:ascii="Times New Roman" w:hAnsi="Times New Roman" w:cs="Times New Roman"/>
              </w:rPr>
              <w:t>”</w:t>
            </w:r>
            <w:r>
              <w:rPr>
                <w:rFonts w:ascii="Times New Roman" w:hAnsi="Times New Roman" w:cs="Times New Roman"/>
              </w:rPr>
              <w:t xml:space="preserve"> from </w:t>
            </w:r>
            <w:r w:rsidRPr="00EE2490">
              <w:rPr>
                <w:rFonts w:ascii="Times New Roman" w:hAnsi="Times New Roman" w:cs="Times New Roman"/>
              </w:rPr>
              <w:t>main page.</w:t>
            </w:r>
          </w:p>
          <w:p w14:paraId="06717252" w14:textId="3EEFFF1E" w:rsidR="00DD3730" w:rsidRDefault="00DD3730" w:rsidP="00071AA3">
            <w:pPr>
              <w:pStyle w:val="ListParagraph"/>
              <w:numPr>
                <w:ilvl w:val="0"/>
                <w:numId w:val="21"/>
              </w:numPr>
              <w:adjustRightInd w:val="0"/>
              <w:snapToGrid w:val="0"/>
              <w:spacing w:line="360" w:lineRule="auto"/>
              <w:rPr>
                <w:rFonts w:ascii="Times New Roman" w:hAnsi="Times New Roman" w:cs="Times New Roman"/>
              </w:rPr>
            </w:pPr>
            <w:r w:rsidRPr="00022B55">
              <w:rPr>
                <w:rFonts w:ascii="Times New Roman" w:hAnsi="Times New Roman" w:cs="Times New Roman"/>
              </w:rPr>
              <w:t xml:space="preserve">After clicking the button, the </w:t>
            </w:r>
            <w:r>
              <w:rPr>
                <w:rFonts w:ascii="Times New Roman" w:hAnsi="Times New Roman" w:cs="Times New Roman"/>
              </w:rPr>
              <w:t>manager</w:t>
            </w:r>
            <w:r w:rsidRPr="00022B55">
              <w:rPr>
                <w:rFonts w:ascii="Times New Roman" w:hAnsi="Times New Roman" w:cs="Times New Roman"/>
              </w:rPr>
              <w:t xml:space="preserve"> will be taken to the "</w:t>
            </w:r>
            <w:r w:rsidR="00AB135A">
              <w:rPr>
                <w:rFonts w:ascii="Times New Roman" w:hAnsi="Times New Roman" w:cs="Times New Roman"/>
              </w:rPr>
              <w:t>View Purchase Order</w:t>
            </w:r>
            <w:r w:rsidRPr="00022B55">
              <w:rPr>
                <w:rFonts w:ascii="Times New Roman" w:hAnsi="Times New Roman" w:cs="Times New Roman"/>
              </w:rPr>
              <w:t>" page, which will display a table</w:t>
            </w:r>
            <w:r w:rsidR="00C60E2E">
              <w:rPr>
                <w:rFonts w:ascii="Times New Roman" w:hAnsi="Times New Roman" w:cs="Times New Roman"/>
              </w:rPr>
              <w:t>, a comb</w:t>
            </w:r>
            <w:r w:rsidR="00EF6121">
              <w:rPr>
                <w:rFonts w:ascii="Times New Roman" w:hAnsi="Times New Roman" w:cs="Times New Roman"/>
              </w:rPr>
              <w:t xml:space="preserve">o box and a </w:t>
            </w:r>
            <w:r>
              <w:rPr>
                <w:rFonts w:ascii="Times New Roman" w:hAnsi="Times New Roman" w:cs="Times New Roman"/>
              </w:rPr>
              <w:t>button “Back”.</w:t>
            </w:r>
          </w:p>
          <w:p w14:paraId="5CC6B470" w14:textId="1450521C" w:rsidR="006E0420" w:rsidRDefault="006E0420" w:rsidP="00071AA3">
            <w:pPr>
              <w:pStyle w:val="ListParagraph"/>
              <w:numPr>
                <w:ilvl w:val="0"/>
                <w:numId w:val="21"/>
              </w:numPr>
              <w:adjustRightInd w:val="0"/>
              <w:snapToGrid w:val="0"/>
              <w:spacing w:line="360" w:lineRule="auto"/>
              <w:rPr>
                <w:rFonts w:ascii="Times New Roman" w:hAnsi="Times New Roman" w:cs="Times New Roman"/>
              </w:rPr>
            </w:pPr>
            <w:r>
              <w:rPr>
                <w:rFonts w:ascii="Times New Roman" w:hAnsi="Times New Roman" w:cs="Times New Roman"/>
              </w:rPr>
              <w:t>Then, t</w:t>
            </w:r>
            <w:r w:rsidRPr="00022B55">
              <w:rPr>
                <w:rFonts w:ascii="Times New Roman" w:hAnsi="Times New Roman" w:cs="Times New Roman"/>
              </w:rPr>
              <w:t>he table has read the</w:t>
            </w:r>
            <w:r>
              <w:rPr>
                <w:rFonts w:ascii="Times New Roman" w:hAnsi="Times New Roman" w:cs="Times New Roman"/>
              </w:rPr>
              <w:t xml:space="preserve"> </w:t>
            </w:r>
            <w:r w:rsidR="006140CC">
              <w:rPr>
                <w:rFonts w:ascii="Times New Roman" w:hAnsi="Times New Roman" w:cs="Times New Roman"/>
              </w:rPr>
              <w:t>PO</w:t>
            </w:r>
            <w:r w:rsidR="00B21B02">
              <w:rPr>
                <w:rFonts w:ascii="Times New Roman" w:hAnsi="Times New Roman" w:cs="Times New Roman"/>
              </w:rPr>
              <w:t xml:space="preserve"> text file</w:t>
            </w:r>
            <w:r w:rsidRPr="00022B55">
              <w:rPr>
                <w:rFonts w:ascii="Times New Roman" w:hAnsi="Times New Roman" w:cs="Times New Roman"/>
              </w:rPr>
              <w:t xml:space="preserve"> and displays the </w:t>
            </w:r>
            <w:r w:rsidR="006140CC">
              <w:rPr>
                <w:rFonts w:ascii="Times New Roman" w:hAnsi="Times New Roman" w:cs="Times New Roman"/>
              </w:rPr>
              <w:t>PO</w:t>
            </w:r>
            <w:r w:rsidRPr="00022B55">
              <w:rPr>
                <w:rFonts w:ascii="Times New Roman" w:hAnsi="Times New Roman" w:cs="Times New Roman"/>
              </w:rPr>
              <w:t xml:space="preserve"> details in the table</w:t>
            </w:r>
            <w:r>
              <w:rPr>
                <w:rFonts w:ascii="Times New Roman" w:hAnsi="Times New Roman" w:cs="Times New Roman"/>
              </w:rPr>
              <w:t>. Besides, when view the table is not allowed to edit.</w:t>
            </w:r>
          </w:p>
          <w:p w14:paraId="7E64AC9E" w14:textId="60075CC9" w:rsidR="006F783C" w:rsidRPr="005F68C6" w:rsidRDefault="005F68C6" w:rsidP="00071AA3">
            <w:pPr>
              <w:pStyle w:val="ListParagraph"/>
              <w:numPr>
                <w:ilvl w:val="0"/>
                <w:numId w:val="21"/>
              </w:numPr>
              <w:adjustRightInd w:val="0"/>
              <w:snapToGrid w:val="0"/>
              <w:spacing w:line="360" w:lineRule="auto"/>
              <w:rPr>
                <w:rFonts w:ascii="Times New Roman" w:hAnsi="Times New Roman" w:cs="Times New Roman"/>
              </w:rPr>
            </w:pPr>
            <w:r>
              <w:rPr>
                <w:rFonts w:ascii="Times New Roman" w:hAnsi="Times New Roman" w:cs="Times New Roman"/>
              </w:rPr>
              <w:t>In addition,</w:t>
            </w:r>
            <w:r w:rsidRPr="00022B55">
              <w:rPr>
                <w:rFonts w:ascii="Times New Roman" w:hAnsi="Times New Roman" w:cs="Times New Roman"/>
              </w:rPr>
              <w:t xml:space="preserve"> combo box </w:t>
            </w:r>
            <w:r>
              <w:rPr>
                <w:rFonts w:ascii="Times New Roman" w:hAnsi="Times New Roman" w:cs="Times New Roman"/>
              </w:rPr>
              <w:t>has</w:t>
            </w:r>
            <w:r w:rsidRPr="00022B55">
              <w:rPr>
                <w:rFonts w:ascii="Times New Roman" w:hAnsi="Times New Roman" w:cs="Times New Roman"/>
              </w:rPr>
              <w:t xml:space="preserve"> read the </w:t>
            </w:r>
            <w:r w:rsidR="00B21B02">
              <w:rPr>
                <w:rFonts w:ascii="Times New Roman" w:hAnsi="Times New Roman" w:cs="Times New Roman"/>
              </w:rPr>
              <w:t>PO ID/</w:t>
            </w:r>
            <w:r>
              <w:rPr>
                <w:rFonts w:ascii="Times New Roman" w:hAnsi="Times New Roman" w:cs="Times New Roman"/>
              </w:rPr>
              <w:t xml:space="preserve">Item </w:t>
            </w:r>
            <w:r w:rsidRPr="00022B55">
              <w:rPr>
                <w:rFonts w:ascii="Times New Roman" w:hAnsi="Times New Roman" w:cs="Times New Roman"/>
              </w:rPr>
              <w:t xml:space="preserve">ID from the </w:t>
            </w:r>
            <w:r w:rsidR="009A6B73">
              <w:rPr>
                <w:rFonts w:ascii="Times New Roman" w:hAnsi="Times New Roman" w:cs="Times New Roman"/>
              </w:rPr>
              <w:t>PO</w:t>
            </w:r>
            <w:r w:rsidRPr="00022B55">
              <w:rPr>
                <w:rFonts w:ascii="Times New Roman" w:hAnsi="Times New Roman" w:cs="Times New Roman"/>
              </w:rPr>
              <w:t xml:space="preserve"> text file so that the </w:t>
            </w:r>
            <w:r>
              <w:rPr>
                <w:rFonts w:ascii="Times New Roman" w:hAnsi="Times New Roman" w:cs="Times New Roman"/>
              </w:rPr>
              <w:t>manager</w:t>
            </w:r>
            <w:r w:rsidRPr="00022B55">
              <w:rPr>
                <w:rFonts w:ascii="Times New Roman" w:hAnsi="Times New Roman" w:cs="Times New Roman"/>
              </w:rPr>
              <w:t xml:space="preserve"> can select what needs to be viewed and highlight the matching row in the table.</w:t>
            </w:r>
            <w:r>
              <w:rPr>
                <w:rFonts w:ascii="Times New Roman" w:hAnsi="Times New Roman" w:cs="Times New Roman"/>
              </w:rPr>
              <w:t xml:space="preserve"> </w:t>
            </w:r>
          </w:p>
          <w:p w14:paraId="417A6F23" w14:textId="66B8207D" w:rsidR="004C60EE" w:rsidRPr="001E6CCA" w:rsidRDefault="006E0420" w:rsidP="00071AA3">
            <w:pPr>
              <w:pStyle w:val="ListParagraph"/>
              <w:numPr>
                <w:ilvl w:val="0"/>
                <w:numId w:val="21"/>
              </w:numPr>
              <w:adjustRightInd w:val="0"/>
              <w:snapToGrid w:val="0"/>
              <w:spacing w:line="360" w:lineRule="auto"/>
              <w:rPr>
                <w:rFonts w:ascii="Times New Roman" w:hAnsi="Times New Roman" w:cs="Times New Roman"/>
              </w:rPr>
            </w:pPr>
            <w:r>
              <w:rPr>
                <w:rFonts w:ascii="Times New Roman" w:hAnsi="Times New Roman" w:cs="Times New Roman"/>
              </w:rPr>
              <w:t>Lastly, the manager click button “Back” to back to the previous page.</w:t>
            </w:r>
          </w:p>
        </w:tc>
      </w:tr>
      <w:tr w:rsidR="004C60EE" w:rsidRPr="001E6CCA" w14:paraId="24C6CF25" w14:textId="77777777" w:rsidTr="006E7FCE">
        <w:tc>
          <w:tcPr>
            <w:tcW w:w="1630" w:type="dxa"/>
          </w:tcPr>
          <w:p w14:paraId="40A91D9E" w14:textId="77777777" w:rsidR="004C60EE" w:rsidRPr="001E6CCA" w:rsidRDefault="004C60EE"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437" w:type="dxa"/>
          </w:tcPr>
          <w:p w14:paraId="32E20AD8" w14:textId="74EA7DF5" w:rsidR="004C60EE" w:rsidRPr="001E6CCA" w:rsidRDefault="00322514" w:rsidP="00071AA3">
            <w:pPr>
              <w:adjustRightInd w:val="0"/>
              <w:snapToGrid w:val="0"/>
              <w:contextualSpacing/>
              <w:rPr>
                <w:rFonts w:cs="Times New Roman"/>
              </w:rPr>
            </w:pPr>
            <w:r>
              <w:rPr>
                <w:rFonts w:cs="Times New Roman"/>
              </w:rPr>
              <w:t>N/A</w:t>
            </w:r>
          </w:p>
        </w:tc>
      </w:tr>
    </w:tbl>
    <w:p w14:paraId="1AE67411" w14:textId="77777777" w:rsidR="00A167D7" w:rsidRDefault="00A167D7" w:rsidP="00071AA3">
      <w:pPr>
        <w:adjustRightInd w:val="0"/>
        <w:snapToGrid w:val="0"/>
        <w:spacing w:after="0"/>
        <w:contextualSpacing/>
        <w:jc w:val="left"/>
        <w:rPr>
          <w:rFonts w:eastAsiaTheme="majorEastAsia" w:cs="Times New Roman"/>
          <w:b/>
          <w:kern w:val="2"/>
          <w:sz w:val="30"/>
          <w:szCs w:val="32"/>
          <w14:ligatures w14:val="standardContextual"/>
        </w:rPr>
      </w:pPr>
      <w:r>
        <w:rPr>
          <w:rFonts w:eastAsiaTheme="majorEastAsia" w:cs="Times New Roman"/>
          <w:b/>
          <w:kern w:val="2"/>
          <w:sz w:val="30"/>
          <w:szCs w:val="32"/>
          <w14:ligatures w14:val="standardContextual"/>
        </w:rPr>
        <w:br w:type="page"/>
      </w:r>
    </w:p>
    <w:p w14:paraId="5694AF52" w14:textId="04DDC0F0" w:rsidR="00A167D7" w:rsidRDefault="00A167D7" w:rsidP="00071AA3">
      <w:pPr>
        <w:pStyle w:val="Heading4"/>
        <w:adjustRightInd w:val="0"/>
        <w:snapToGrid w:val="0"/>
        <w:spacing w:before="0" w:after="0" w:line="360" w:lineRule="auto"/>
        <w:contextualSpacing/>
      </w:pPr>
      <w:bookmarkStart w:id="33" w:name="_Toc199885231"/>
      <w:r>
        <w:lastRenderedPageBreak/>
        <w:t>1.1.1.21 Approves purchase order (Finance Manager)</w:t>
      </w:r>
      <w:bookmarkEnd w:id="33"/>
    </w:p>
    <w:tbl>
      <w:tblPr>
        <w:tblStyle w:val="TableGrid"/>
        <w:tblW w:w="8999" w:type="dxa"/>
        <w:tblLook w:val="04A0" w:firstRow="1" w:lastRow="0" w:firstColumn="1" w:lastColumn="0" w:noHBand="0" w:noVBand="1"/>
      </w:tblPr>
      <w:tblGrid>
        <w:gridCol w:w="1710"/>
        <w:gridCol w:w="7289"/>
      </w:tblGrid>
      <w:tr w:rsidR="00CF29ED" w:rsidRPr="001E6CCA" w14:paraId="08CE155D" w14:textId="77777777" w:rsidTr="7E46EAF0">
        <w:tc>
          <w:tcPr>
            <w:tcW w:w="1710" w:type="dxa"/>
          </w:tcPr>
          <w:p w14:paraId="09B01F57"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289" w:type="dxa"/>
          </w:tcPr>
          <w:p w14:paraId="44AF0135" w14:textId="397DCC4F" w:rsidR="00CF29ED" w:rsidRPr="001E6CCA" w:rsidRDefault="00CF29ED" w:rsidP="00071AA3">
            <w:pPr>
              <w:adjustRightInd w:val="0"/>
              <w:snapToGrid w:val="0"/>
              <w:contextualSpacing/>
              <w:rPr>
                <w:rFonts w:cs="Times New Roman"/>
                <w:sz w:val="24"/>
                <w:szCs w:val="24"/>
              </w:rPr>
            </w:pPr>
            <w:r>
              <w:rPr>
                <w:rFonts w:cs="Times New Roman"/>
                <w:sz w:val="24"/>
                <w:szCs w:val="24"/>
              </w:rPr>
              <w:t>Approve purchase order</w:t>
            </w:r>
          </w:p>
        </w:tc>
      </w:tr>
      <w:tr w:rsidR="00CF29ED" w:rsidRPr="001E6CCA" w14:paraId="04C87162" w14:textId="77777777" w:rsidTr="7E46EAF0">
        <w:tc>
          <w:tcPr>
            <w:tcW w:w="1710" w:type="dxa"/>
          </w:tcPr>
          <w:p w14:paraId="651652B8"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289" w:type="dxa"/>
          </w:tcPr>
          <w:p w14:paraId="2470570E" w14:textId="0DFB2C67" w:rsidR="00CF29ED" w:rsidRPr="001E6CCA" w:rsidRDefault="57E05A5F" w:rsidP="00071AA3">
            <w:pPr>
              <w:adjustRightInd w:val="0"/>
              <w:snapToGrid w:val="0"/>
              <w:contextualSpacing/>
              <w:jc w:val="left"/>
              <w:rPr>
                <w:rFonts w:cs="Times New Roman"/>
                <w:sz w:val="24"/>
                <w:szCs w:val="24"/>
              </w:rPr>
            </w:pPr>
            <w:r w:rsidRPr="7E46EAF0">
              <w:rPr>
                <w:rFonts w:cs="Times New Roman"/>
                <w:sz w:val="24"/>
                <w:szCs w:val="24"/>
              </w:rPr>
              <w:t>Finance Manager should approve the Purchase Order which made from the Purchase Manager.</w:t>
            </w:r>
          </w:p>
        </w:tc>
      </w:tr>
      <w:tr w:rsidR="00CF29ED" w:rsidRPr="001E6CCA" w14:paraId="4ABCCBFA" w14:textId="77777777" w:rsidTr="7E46EAF0">
        <w:tc>
          <w:tcPr>
            <w:tcW w:w="1710" w:type="dxa"/>
          </w:tcPr>
          <w:p w14:paraId="18B2600C"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289" w:type="dxa"/>
          </w:tcPr>
          <w:p w14:paraId="0E1B5C9E" w14:textId="7A72BD90" w:rsidR="00CF29ED" w:rsidRPr="001E6CCA" w:rsidRDefault="00CF29ED" w:rsidP="00071AA3">
            <w:pPr>
              <w:adjustRightInd w:val="0"/>
              <w:snapToGrid w:val="0"/>
              <w:contextualSpacing/>
              <w:jc w:val="left"/>
              <w:rPr>
                <w:rFonts w:cs="Times New Roman"/>
                <w:sz w:val="24"/>
                <w:szCs w:val="24"/>
              </w:rPr>
            </w:pPr>
            <w:r>
              <w:rPr>
                <w:rFonts w:cs="Times New Roman"/>
                <w:sz w:val="24"/>
                <w:szCs w:val="24"/>
              </w:rPr>
              <w:t>Finance Manager</w:t>
            </w:r>
          </w:p>
        </w:tc>
      </w:tr>
      <w:tr w:rsidR="00CF29ED" w:rsidRPr="001E6CCA" w14:paraId="00F8798C" w14:textId="77777777" w:rsidTr="7E46EAF0">
        <w:tc>
          <w:tcPr>
            <w:tcW w:w="1710" w:type="dxa"/>
          </w:tcPr>
          <w:p w14:paraId="47EA0099"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289" w:type="dxa"/>
          </w:tcPr>
          <w:p w14:paraId="3CA9F318" w14:textId="2F0CF687" w:rsidR="00CF29ED" w:rsidRPr="001E6CCA" w:rsidRDefault="1468F35D" w:rsidP="00071AA3">
            <w:pPr>
              <w:pStyle w:val="ListParagraph"/>
              <w:numPr>
                <w:ilvl w:val="0"/>
                <w:numId w:val="4"/>
              </w:numPr>
              <w:adjustRightInd w:val="0"/>
              <w:snapToGrid w:val="0"/>
              <w:spacing w:line="360" w:lineRule="auto"/>
              <w:rPr>
                <w:rFonts w:ascii="Times New Roman" w:hAnsi="Times New Roman" w:cs="Times New Roman"/>
              </w:rPr>
            </w:pPr>
            <w:r w:rsidRPr="7E46EAF0">
              <w:rPr>
                <w:rFonts w:ascii="Times New Roman" w:hAnsi="Times New Roman" w:cs="Times New Roman"/>
              </w:rPr>
              <w:t>Finance manager must be logged in to system with valid manager credentials.</w:t>
            </w:r>
          </w:p>
          <w:p w14:paraId="7725D20F" w14:textId="1F887BDB" w:rsidR="00CF29ED" w:rsidRPr="001E6CCA" w:rsidRDefault="68E439CC" w:rsidP="00071AA3">
            <w:pPr>
              <w:pStyle w:val="ListParagraph"/>
              <w:numPr>
                <w:ilvl w:val="0"/>
                <w:numId w:val="4"/>
              </w:numPr>
              <w:adjustRightInd w:val="0"/>
              <w:snapToGrid w:val="0"/>
              <w:spacing w:line="360" w:lineRule="auto"/>
              <w:rPr>
                <w:rFonts w:ascii="Times New Roman" w:hAnsi="Times New Roman" w:cs="Times New Roman"/>
              </w:rPr>
            </w:pPr>
            <w:r w:rsidRPr="0FEEAB5F">
              <w:rPr>
                <w:rFonts w:ascii="Times New Roman" w:hAnsi="Times New Roman" w:cs="Times New Roman"/>
              </w:rPr>
              <w:t>Purchase order has made by the Purchase Manager</w:t>
            </w:r>
          </w:p>
        </w:tc>
      </w:tr>
      <w:tr w:rsidR="00CF29ED" w:rsidRPr="001E6CCA" w14:paraId="0A2013BC" w14:textId="77777777" w:rsidTr="7E46EAF0">
        <w:tc>
          <w:tcPr>
            <w:tcW w:w="1710" w:type="dxa"/>
          </w:tcPr>
          <w:p w14:paraId="575B9925"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289" w:type="dxa"/>
          </w:tcPr>
          <w:p w14:paraId="1E3A1E53" w14:textId="2E1FB14F" w:rsidR="00CF29ED" w:rsidRPr="001E6CCA" w:rsidRDefault="6E7E55BA" w:rsidP="00071AA3">
            <w:pPr>
              <w:pStyle w:val="ListParagraph"/>
              <w:numPr>
                <w:ilvl w:val="0"/>
                <w:numId w:val="22"/>
              </w:numPr>
              <w:adjustRightInd w:val="0"/>
              <w:snapToGrid w:val="0"/>
              <w:spacing w:line="360" w:lineRule="auto"/>
              <w:rPr>
                <w:rFonts w:ascii="Times New Roman" w:hAnsi="Times New Roman" w:cs="Times New Roman"/>
              </w:rPr>
            </w:pPr>
            <w:r w:rsidRPr="69936F80">
              <w:rPr>
                <w:rFonts w:ascii="Times New Roman" w:hAnsi="Times New Roman" w:cs="Times New Roman"/>
              </w:rPr>
              <w:t xml:space="preserve">Finance Manager enter </w:t>
            </w:r>
            <w:r w:rsidR="7BF36229" w:rsidRPr="31B122DF">
              <w:rPr>
                <w:rFonts w:ascii="Times New Roman" w:hAnsi="Times New Roman" w:cs="Times New Roman"/>
              </w:rPr>
              <w:t>“Purchase order” page</w:t>
            </w:r>
            <w:r w:rsidR="5A20D9E3" w:rsidRPr="69936F80">
              <w:rPr>
                <w:rFonts w:ascii="Times New Roman" w:hAnsi="Times New Roman" w:cs="Times New Roman"/>
              </w:rPr>
              <w:t>.</w:t>
            </w:r>
          </w:p>
          <w:p w14:paraId="4046418C" w14:textId="1729A714" w:rsidR="4B9C8042" w:rsidRDefault="4B9C8042" w:rsidP="00071AA3">
            <w:pPr>
              <w:pStyle w:val="ListParagraph"/>
              <w:numPr>
                <w:ilvl w:val="0"/>
                <w:numId w:val="22"/>
              </w:numPr>
              <w:adjustRightInd w:val="0"/>
              <w:snapToGrid w:val="0"/>
              <w:spacing w:line="360" w:lineRule="auto"/>
              <w:rPr>
                <w:rFonts w:ascii="Times New Roman" w:hAnsi="Times New Roman" w:cs="Times New Roman"/>
              </w:rPr>
            </w:pPr>
            <w:r w:rsidRPr="1F83A579">
              <w:rPr>
                <w:rFonts w:ascii="Times New Roman" w:hAnsi="Times New Roman" w:cs="Times New Roman"/>
              </w:rPr>
              <w:t xml:space="preserve">Finance Manager select the </w:t>
            </w:r>
            <w:r w:rsidRPr="7448E799">
              <w:rPr>
                <w:rFonts w:ascii="Times New Roman" w:hAnsi="Times New Roman" w:cs="Times New Roman"/>
              </w:rPr>
              <w:t>Pending tab.</w:t>
            </w:r>
          </w:p>
          <w:p w14:paraId="5660E259" w14:textId="6617586A" w:rsidR="00CF29ED" w:rsidRPr="001E6CCA" w:rsidRDefault="5A20D9E3" w:rsidP="00071AA3">
            <w:pPr>
              <w:pStyle w:val="ListParagraph"/>
              <w:numPr>
                <w:ilvl w:val="0"/>
                <w:numId w:val="22"/>
              </w:numPr>
              <w:adjustRightInd w:val="0"/>
              <w:snapToGrid w:val="0"/>
              <w:spacing w:line="360" w:lineRule="auto"/>
              <w:rPr>
                <w:rFonts w:ascii="Times New Roman" w:hAnsi="Times New Roman" w:cs="Times New Roman"/>
              </w:rPr>
            </w:pPr>
            <w:r w:rsidRPr="7BB98186">
              <w:rPr>
                <w:rFonts w:ascii="Times New Roman" w:hAnsi="Times New Roman" w:cs="Times New Roman"/>
              </w:rPr>
              <w:t xml:space="preserve">A list of Purchase Order will </w:t>
            </w:r>
            <w:r w:rsidRPr="581C4C05">
              <w:rPr>
                <w:rFonts w:ascii="Times New Roman" w:hAnsi="Times New Roman" w:cs="Times New Roman"/>
              </w:rPr>
              <w:t xml:space="preserve">show in </w:t>
            </w:r>
            <w:r w:rsidRPr="49566954">
              <w:rPr>
                <w:rFonts w:ascii="Times New Roman" w:hAnsi="Times New Roman" w:cs="Times New Roman"/>
              </w:rPr>
              <w:t>the table</w:t>
            </w:r>
            <w:r w:rsidR="7F22C622" w:rsidRPr="1F83A579">
              <w:rPr>
                <w:rFonts w:ascii="Times New Roman" w:hAnsi="Times New Roman" w:cs="Times New Roman"/>
              </w:rPr>
              <w:t>.</w:t>
            </w:r>
          </w:p>
          <w:p w14:paraId="0C26F65A" w14:textId="5EB8F8BD" w:rsidR="00CF29ED" w:rsidRPr="001E6CCA" w:rsidRDefault="5A20D9E3" w:rsidP="00071AA3">
            <w:pPr>
              <w:pStyle w:val="ListParagraph"/>
              <w:numPr>
                <w:ilvl w:val="0"/>
                <w:numId w:val="22"/>
              </w:numPr>
              <w:adjustRightInd w:val="0"/>
              <w:snapToGrid w:val="0"/>
              <w:spacing w:line="360" w:lineRule="auto"/>
              <w:rPr>
                <w:rFonts w:ascii="Times New Roman" w:hAnsi="Times New Roman" w:cs="Times New Roman"/>
              </w:rPr>
            </w:pPr>
            <w:r w:rsidRPr="49566954">
              <w:rPr>
                <w:rFonts w:ascii="Times New Roman" w:hAnsi="Times New Roman" w:cs="Times New Roman"/>
              </w:rPr>
              <w:t xml:space="preserve">Finance Manager should select Purchase Order that he want to </w:t>
            </w:r>
            <w:r w:rsidRPr="13A9410A">
              <w:rPr>
                <w:rFonts w:ascii="Times New Roman" w:hAnsi="Times New Roman" w:cs="Times New Roman"/>
              </w:rPr>
              <w:t>approve.</w:t>
            </w:r>
          </w:p>
          <w:p w14:paraId="4140D02B" w14:textId="48D84F27" w:rsidR="00CF29ED" w:rsidRPr="001E6CCA" w:rsidRDefault="5A20D9E3" w:rsidP="00071AA3">
            <w:pPr>
              <w:pStyle w:val="ListParagraph"/>
              <w:numPr>
                <w:ilvl w:val="0"/>
                <w:numId w:val="22"/>
              </w:numPr>
              <w:adjustRightInd w:val="0"/>
              <w:snapToGrid w:val="0"/>
              <w:spacing w:line="360" w:lineRule="auto"/>
              <w:rPr>
                <w:rFonts w:ascii="Times New Roman" w:hAnsi="Times New Roman" w:cs="Times New Roman"/>
              </w:rPr>
            </w:pPr>
            <w:r w:rsidRPr="13A9410A">
              <w:rPr>
                <w:rFonts w:ascii="Times New Roman" w:hAnsi="Times New Roman" w:cs="Times New Roman"/>
              </w:rPr>
              <w:t>After selecting, Finance Manager should click the “Approve” button to approve the Purchase Order.</w:t>
            </w:r>
          </w:p>
          <w:p w14:paraId="700EFD80" w14:textId="70387003" w:rsidR="00CF29ED" w:rsidRPr="001E6CCA" w:rsidRDefault="6C781EED" w:rsidP="00071AA3">
            <w:pPr>
              <w:pStyle w:val="ListParagraph"/>
              <w:numPr>
                <w:ilvl w:val="0"/>
                <w:numId w:val="22"/>
              </w:numPr>
              <w:adjustRightInd w:val="0"/>
              <w:snapToGrid w:val="0"/>
              <w:spacing w:line="360" w:lineRule="auto"/>
              <w:rPr>
                <w:rFonts w:ascii="Times New Roman" w:hAnsi="Times New Roman" w:cs="Times New Roman"/>
              </w:rPr>
            </w:pPr>
            <w:r w:rsidRPr="374762BF">
              <w:rPr>
                <w:rFonts w:ascii="Times New Roman" w:hAnsi="Times New Roman" w:cs="Times New Roman"/>
              </w:rPr>
              <w:t xml:space="preserve">A message box will be </w:t>
            </w:r>
            <w:r w:rsidRPr="775B26E2">
              <w:rPr>
                <w:rFonts w:ascii="Times New Roman" w:hAnsi="Times New Roman" w:cs="Times New Roman"/>
              </w:rPr>
              <w:t>prompted</w:t>
            </w:r>
            <w:r w:rsidRPr="374762BF">
              <w:rPr>
                <w:rFonts w:ascii="Times New Roman" w:hAnsi="Times New Roman" w:cs="Times New Roman"/>
              </w:rPr>
              <w:t xml:space="preserve"> to show the action is</w:t>
            </w:r>
            <w:r w:rsidRPr="775B26E2">
              <w:rPr>
                <w:rFonts w:ascii="Times New Roman" w:hAnsi="Times New Roman" w:cs="Times New Roman"/>
              </w:rPr>
              <w:t xml:space="preserve"> succussed.</w:t>
            </w:r>
          </w:p>
        </w:tc>
      </w:tr>
      <w:tr w:rsidR="00CF29ED" w:rsidRPr="001E6CCA" w14:paraId="426E8B27" w14:textId="77777777" w:rsidTr="7E46EAF0">
        <w:tc>
          <w:tcPr>
            <w:tcW w:w="1710" w:type="dxa"/>
          </w:tcPr>
          <w:p w14:paraId="0BA1CD12"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289" w:type="dxa"/>
          </w:tcPr>
          <w:p w14:paraId="5944E0BD" w14:textId="3AB6BC27" w:rsidR="00CF29ED" w:rsidRPr="001E6CCA" w:rsidRDefault="7824A6BB" w:rsidP="00071AA3">
            <w:pPr>
              <w:pStyle w:val="ListParagraph"/>
              <w:numPr>
                <w:ilvl w:val="0"/>
                <w:numId w:val="39"/>
              </w:numPr>
              <w:adjustRightInd w:val="0"/>
              <w:snapToGrid w:val="0"/>
              <w:spacing w:line="360" w:lineRule="auto"/>
              <w:rPr>
                <w:rFonts w:ascii="Times New Roman" w:eastAsia="Times New Roman" w:hAnsi="Times New Roman" w:cs="Times New Roman"/>
                <w:sz w:val="24"/>
              </w:rPr>
            </w:pPr>
            <w:r w:rsidRPr="65A10D4A">
              <w:rPr>
                <w:rFonts w:ascii="Times New Roman" w:eastAsia="Times New Roman" w:hAnsi="Times New Roman" w:cs="Times New Roman"/>
                <w:sz w:val="24"/>
              </w:rPr>
              <w:t>If the file can’t be written, a message box will prompt to notice the user file can’t be written.</w:t>
            </w:r>
          </w:p>
        </w:tc>
      </w:tr>
    </w:tbl>
    <w:p w14:paraId="1F2FD94D" w14:textId="77777777" w:rsidR="00CF29ED" w:rsidRPr="00CF29ED" w:rsidRDefault="00CF29ED" w:rsidP="00071AA3">
      <w:pPr>
        <w:adjustRightInd w:val="0"/>
        <w:snapToGrid w:val="0"/>
        <w:spacing w:after="0"/>
        <w:contextualSpacing/>
        <w:rPr>
          <w:lang w:val="en-MY"/>
        </w:rPr>
      </w:pPr>
    </w:p>
    <w:p w14:paraId="06F8BB64" w14:textId="77777777" w:rsidR="008629E3" w:rsidRDefault="008629E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7ED1C314" w14:textId="4DA47308" w:rsidR="00A167D7" w:rsidRDefault="00A167D7" w:rsidP="00071AA3">
      <w:pPr>
        <w:pStyle w:val="Heading4"/>
        <w:adjustRightInd w:val="0"/>
        <w:snapToGrid w:val="0"/>
        <w:spacing w:before="0" w:after="0" w:line="360" w:lineRule="auto"/>
        <w:contextualSpacing/>
      </w:pPr>
      <w:bookmarkStart w:id="34" w:name="_Toc199885232"/>
      <w:r>
        <w:lastRenderedPageBreak/>
        <w:t xml:space="preserve">1.1.1.22 </w:t>
      </w:r>
      <w:r w:rsidR="547B0286">
        <w:t>Reject purchase order</w:t>
      </w:r>
      <w:r>
        <w:t xml:space="preserve"> (Finance Manager)</w:t>
      </w:r>
      <w:bookmarkEnd w:id="34"/>
    </w:p>
    <w:tbl>
      <w:tblPr>
        <w:tblStyle w:val="TableGrid"/>
        <w:tblW w:w="0" w:type="auto"/>
        <w:tblLook w:val="04A0" w:firstRow="1" w:lastRow="0" w:firstColumn="1" w:lastColumn="0" w:noHBand="0" w:noVBand="1"/>
      </w:tblPr>
      <w:tblGrid>
        <w:gridCol w:w="1630"/>
        <w:gridCol w:w="7369"/>
      </w:tblGrid>
      <w:tr w:rsidR="00CF29ED" w:rsidRPr="001E6CCA" w14:paraId="28E28503" w14:textId="77777777" w:rsidTr="00573594">
        <w:tc>
          <w:tcPr>
            <w:tcW w:w="1271" w:type="dxa"/>
          </w:tcPr>
          <w:p w14:paraId="539364D4"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58900A28" w14:textId="63535343" w:rsidR="00CF29ED" w:rsidRPr="001E6CCA" w:rsidRDefault="019C0E33" w:rsidP="00071AA3">
            <w:pPr>
              <w:adjustRightInd w:val="0"/>
              <w:snapToGrid w:val="0"/>
              <w:contextualSpacing/>
              <w:rPr>
                <w:rFonts w:cs="Times New Roman"/>
                <w:sz w:val="24"/>
                <w:szCs w:val="24"/>
              </w:rPr>
            </w:pPr>
            <w:r w:rsidRPr="0FEEAB5F">
              <w:rPr>
                <w:rFonts w:cs="Times New Roman"/>
                <w:sz w:val="24"/>
                <w:szCs w:val="24"/>
              </w:rPr>
              <w:t>Reject purchase order</w:t>
            </w:r>
          </w:p>
        </w:tc>
      </w:tr>
      <w:tr w:rsidR="00CF29ED" w:rsidRPr="001E6CCA" w14:paraId="36D55440" w14:textId="77777777" w:rsidTr="00573594">
        <w:tc>
          <w:tcPr>
            <w:tcW w:w="1271" w:type="dxa"/>
          </w:tcPr>
          <w:p w14:paraId="15158DD2"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76EE80EF" w14:textId="66884D75" w:rsidR="00CF29ED" w:rsidRPr="001E6CCA" w:rsidRDefault="4041595A" w:rsidP="00071AA3">
            <w:pPr>
              <w:adjustRightInd w:val="0"/>
              <w:snapToGrid w:val="0"/>
              <w:contextualSpacing/>
              <w:jc w:val="left"/>
              <w:rPr>
                <w:rFonts w:cs="Times New Roman"/>
                <w:sz w:val="24"/>
                <w:szCs w:val="24"/>
              </w:rPr>
            </w:pPr>
            <w:r w:rsidRPr="65A10D4A">
              <w:rPr>
                <w:rFonts w:cs="Times New Roman"/>
                <w:sz w:val="24"/>
                <w:szCs w:val="24"/>
              </w:rPr>
              <w:t>Finance Manager should approve the Purchase Order which made from the Purchase Manager.</w:t>
            </w:r>
          </w:p>
        </w:tc>
      </w:tr>
      <w:tr w:rsidR="00CF29ED" w:rsidRPr="001E6CCA" w14:paraId="16C8953D" w14:textId="77777777" w:rsidTr="00573594">
        <w:tc>
          <w:tcPr>
            <w:tcW w:w="1271" w:type="dxa"/>
          </w:tcPr>
          <w:p w14:paraId="310DE5CE"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7D35DF68" w14:textId="77777777" w:rsidR="00CF29ED" w:rsidRPr="001E6CCA" w:rsidRDefault="00CF29ED" w:rsidP="00071AA3">
            <w:pPr>
              <w:adjustRightInd w:val="0"/>
              <w:snapToGrid w:val="0"/>
              <w:contextualSpacing/>
              <w:jc w:val="left"/>
              <w:rPr>
                <w:rFonts w:cs="Times New Roman"/>
                <w:sz w:val="24"/>
                <w:szCs w:val="24"/>
              </w:rPr>
            </w:pPr>
            <w:r>
              <w:rPr>
                <w:rFonts w:cs="Times New Roman"/>
                <w:sz w:val="24"/>
                <w:szCs w:val="24"/>
              </w:rPr>
              <w:t>Finance Manager</w:t>
            </w:r>
          </w:p>
        </w:tc>
      </w:tr>
      <w:tr w:rsidR="00CF29ED" w:rsidRPr="001E6CCA" w14:paraId="30AFD847" w14:textId="77777777" w:rsidTr="00573594">
        <w:tc>
          <w:tcPr>
            <w:tcW w:w="1271" w:type="dxa"/>
          </w:tcPr>
          <w:p w14:paraId="281213C3"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48DDD579" w14:textId="2F0CF687" w:rsidR="00CF29ED" w:rsidRPr="001E6CCA" w:rsidRDefault="68B292F8" w:rsidP="00071AA3">
            <w:pPr>
              <w:pStyle w:val="ListParagraph"/>
              <w:numPr>
                <w:ilvl w:val="0"/>
                <w:numId w:val="4"/>
              </w:numPr>
              <w:adjustRightInd w:val="0"/>
              <w:snapToGrid w:val="0"/>
              <w:spacing w:line="360" w:lineRule="auto"/>
              <w:rPr>
                <w:rFonts w:ascii="Times New Roman" w:hAnsi="Times New Roman" w:cs="Times New Roman"/>
              </w:rPr>
            </w:pPr>
            <w:r w:rsidRPr="7042722D">
              <w:rPr>
                <w:rFonts w:ascii="Times New Roman" w:hAnsi="Times New Roman" w:cs="Times New Roman"/>
              </w:rPr>
              <w:t>Finance manager must be logged in to system with valid manager credentials.</w:t>
            </w:r>
          </w:p>
          <w:p w14:paraId="588CE812" w14:textId="6D40AA6A" w:rsidR="00CF29ED" w:rsidRPr="001E6CCA" w:rsidRDefault="68B292F8" w:rsidP="00071AA3">
            <w:pPr>
              <w:pStyle w:val="ListParagraph"/>
              <w:numPr>
                <w:ilvl w:val="0"/>
                <w:numId w:val="4"/>
              </w:numPr>
              <w:adjustRightInd w:val="0"/>
              <w:snapToGrid w:val="0"/>
              <w:spacing w:line="360" w:lineRule="auto"/>
              <w:rPr>
                <w:rFonts w:ascii="Times New Roman" w:hAnsi="Times New Roman" w:cs="Times New Roman"/>
              </w:rPr>
            </w:pPr>
            <w:r w:rsidRPr="7042722D">
              <w:rPr>
                <w:rFonts w:ascii="Times New Roman" w:hAnsi="Times New Roman" w:cs="Times New Roman"/>
              </w:rPr>
              <w:t>Purchase order has made by the Purchase Manager</w:t>
            </w:r>
          </w:p>
        </w:tc>
      </w:tr>
      <w:tr w:rsidR="00CF29ED" w:rsidRPr="001E6CCA" w14:paraId="6AFB7409" w14:textId="77777777" w:rsidTr="00573594">
        <w:tc>
          <w:tcPr>
            <w:tcW w:w="1271" w:type="dxa"/>
          </w:tcPr>
          <w:p w14:paraId="6508D82F"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29EE50D3" w14:textId="5957E831" w:rsidR="00CF29ED" w:rsidRPr="001E6CCA" w:rsidRDefault="361C9783" w:rsidP="00071AA3">
            <w:pPr>
              <w:pStyle w:val="ListParagraph"/>
              <w:numPr>
                <w:ilvl w:val="0"/>
                <w:numId w:val="23"/>
              </w:numPr>
              <w:adjustRightInd w:val="0"/>
              <w:snapToGrid w:val="0"/>
              <w:spacing w:line="360" w:lineRule="auto"/>
              <w:rPr>
                <w:rFonts w:ascii="Times New Roman" w:hAnsi="Times New Roman" w:cs="Times New Roman"/>
                <w:sz w:val="24"/>
              </w:rPr>
            </w:pPr>
            <w:r w:rsidRPr="68B36738">
              <w:rPr>
                <w:rFonts w:ascii="Times New Roman" w:hAnsi="Times New Roman" w:cs="Times New Roman"/>
              </w:rPr>
              <w:t>Finance Manager enter “Purchase order” page.</w:t>
            </w:r>
          </w:p>
          <w:p w14:paraId="33EF998C" w14:textId="472650E1" w:rsidR="00CF29ED" w:rsidRPr="001E6CCA" w:rsidRDefault="0779BB4C" w:rsidP="00071AA3">
            <w:pPr>
              <w:pStyle w:val="ListParagraph"/>
              <w:numPr>
                <w:ilvl w:val="0"/>
                <w:numId w:val="23"/>
              </w:numPr>
              <w:adjustRightInd w:val="0"/>
              <w:snapToGrid w:val="0"/>
              <w:spacing w:line="360" w:lineRule="auto"/>
              <w:rPr>
                <w:rFonts w:ascii="Times New Roman" w:hAnsi="Times New Roman" w:cs="Times New Roman"/>
                <w:sz w:val="24"/>
              </w:rPr>
            </w:pPr>
            <w:r w:rsidRPr="4AE3FD01">
              <w:rPr>
                <w:rFonts w:ascii="Times New Roman" w:hAnsi="Times New Roman" w:cs="Times New Roman"/>
                <w:sz w:val="24"/>
              </w:rPr>
              <w:t xml:space="preserve">Finance Manager select the Pending </w:t>
            </w:r>
            <w:r w:rsidRPr="4F4EE0F2">
              <w:rPr>
                <w:rFonts w:ascii="Times New Roman" w:hAnsi="Times New Roman" w:cs="Times New Roman"/>
                <w:sz w:val="24"/>
              </w:rPr>
              <w:t>tab</w:t>
            </w:r>
            <w:r w:rsidRPr="4AE3FD01">
              <w:rPr>
                <w:rFonts w:ascii="Times New Roman" w:hAnsi="Times New Roman" w:cs="Times New Roman"/>
                <w:sz w:val="24"/>
              </w:rPr>
              <w:t>.</w:t>
            </w:r>
          </w:p>
          <w:p w14:paraId="49E56FC0" w14:textId="7695A526" w:rsidR="00CF29ED" w:rsidRPr="001E6CCA" w:rsidRDefault="361C9783" w:rsidP="00071AA3">
            <w:pPr>
              <w:pStyle w:val="ListParagraph"/>
              <w:numPr>
                <w:ilvl w:val="0"/>
                <w:numId w:val="23"/>
              </w:numPr>
              <w:adjustRightInd w:val="0"/>
              <w:snapToGrid w:val="0"/>
              <w:spacing w:line="360" w:lineRule="auto"/>
              <w:rPr>
                <w:rFonts w:ascii="Times New Roman" w:hAnsi="Times New Roman" w:cs="Times New Roman"/>
                <w:sz w:val="24"/>
              </w:rPr>
            </w:pPr>
            <w:r w:rsidRPr="68B36738">
              <w:rPr>
                <w:rFonts w:ascii="Times New Roman" w:hAnsi="Times New Roman" w:cs="Times New Roman"/>
              </w:rPr>
              <w:t>A list of Purchase Order will show in the table</w:t>
            </w:r>
            <w:r w:rsidR="6A3CE322" w:rsidRPr="7448E799">
              <w:rPr>
                <w:rFonts w:ascii="Times New Roman" w:hAnsi="Times New Roman" w:cs="Times New Roman"/>
              </w:rPr>
              <w:t>.</w:t>
            </w:r>
          </w:p>
          <w:p w14:paraId="7EC290DF" w14:textId="4337A304" w:rsidR="00CF29ED" w:rsidRPr="001E6CCA" w:rsidRDefault="361C9783" w:rsidP="00071AA3">
            <w:pPr>
              <w:pStyle w:val="ListParagraph"/>
              <w:numPr>
                <w:ilvl w:val="0"/>
                <w:numId w:val="23"/>
              </w:numPr>
              <w:adjustRightInd w:val="0"/>
              <w:snapToGrid w:val="0"/>
              <w:spacing w:line="360" w:lineRule="auto"/>
              <w:rPr>
                <w:rFonts w:ascii="Times New Roman" w:hAnsi="Times New Roman" w:cs="Times New Roman"/>
                <w:sz w:val="24"/>
              </w:rPr>
            </w:pPr>
            <w:r w:rsidRPr="68B36738">
              <w:rPr>
                <w:rFonts w:ascii="Times New Roman" w:hAnsi="Times New Roman" w:cs="Times New Roman"/>
              </w:rPr>
              <w:t xml:space="preserve">Finance Manager should select Purchase Order that he want to </w:t>
            </w:r>
            <w:r w:rsidR="0F9DB048" w:rsidRPr="22894CFF">
              <w:rPr>
                <w:rFonts w:ascii="Times New Roman" w:hAnsi="Times New Roman" w:cs="Times New Roman"/>
              </w:rPr>
              <w:t>reject</w:t>
            </w:r>
            <w:r w:rsidRPr="68B36738">
              <w:rPr>
                <w:rFonts w:ascii="Times New Roman" w:hAnsi="Times New Roman" w:cs="Times New Roman"/>
              </w:rPr>
              <w:t>.</w:t>
            </w:r>
          </w:p>
          <w:p w14:paraId="2936727E" w14:textId="6358B409" w:rsidR="00CF29ED" w:rsidRPr="001E6CCA" w:rsidRDefault="361C9783" w:rsidP="00071AA3">
            <w:pPr>
              <w:pStyle w:val="ListParagraph"/>
              <w:numPr>
                <w:ilvl w:val="0"/>
                <w:numId w:val="23"/>
              </w:numPr>
              <w:adjustRightInd w:val="0"/>
              <w:snapToGrid w:val="0"/>
              <w:spacing w:line="360" w:lineRule="auto"/>
              <w:rPr>
                <w:rFonts w:ascii="Times New Roman" w:hAnsi="Times New Roman" w:cs="Times New Roman"/>
                <w:sz w:val="24"/>
              </w:rPr>
            </w:pPr>
            <w:r w:rsidRPr="68B36738">
              <w:rPr>
                <w:rFonts w:ascii="Times New Roman" w:hAnsi="Times New Roman" w:cs="Times New Roman"/>
              </w:rPr>
              <w:t>After selecting, Finance Manager should click the “</w:t>
            </w:r>
            <w:r w:rsidR="75E25053" w:rsidRPr="2730DBA0">
              <w:rPr>
                <w:rFonts w:ascii="Times New Roman" w:hAnsi="Times New Roman" w:cs="Times New Roman"/>
              </w:rPr>
              <w:t>Reject</w:t>
            </w:r>
            <w:r w:rsidRPr="68B36738">
              <w:rPr>
                <w:rFonts w:ascii="Times New Roman" w:hAnsi="Times New Roman" w:cs="Times New Roman"/>
              </w:rPr>
              <w:t>” button to approve the Purchase Order.</w:t>
            </w:r>
          </w:p>
          <w:p w14:paraId="1F5A6C5A" w14:textId="1EB96375" w:rsidR="00CF29ED" w:rsidRPr="001E6CCA" w:rsidRDefault="361C9783" w:rsidP="00071AA3">
            <w:pPr>
              <w:pStyle w:val="ListParagraph"/>
              <w:numPr>
                <w:ilvl w:val="0"/>
                <w:numId w:val="23"/>
              </w:numPr>
              <w:adjustRightInd w:val="0"/>
              <w:snapToGrid w:val="0"/>
              <w:spacing w:line="360" w:lineRule="auto"/>
              <w:rPr>
                <w:rFonts w:ascii="Times New Roman" w:hAnsi="Times New Roman" w:cs="Times New Roman"/>
                <w:sz w:val="24"/>
              </w:rPr>
            </w:pPr>
            <w:r w:rsidRPr="68B36738">
              <w:rPr>
                <w:rFonts w:ascii="Times New Roman" w:hAnsi="Times New Roman" w:cs="Times New Roman"/>
              </w:rPr>
              <w:t>A message box will be prompted to show the action is succussed.</w:t>
            </w:r>
          </w:p>
        </w:tc>
      </w:tr>
      <w:tr w:rsidR="00CF29ED" w:rsidRPr="001E6CCA" w14:paraId="6C2C7D9E" w14:textId="77777777" w:rsidTr="00573594">
        <w:tc>
          <w:tcPr>
            <w:tcW w:w="1271" w:type="dxa"/>
          </w:tcPr>
          <w:p w14:paraId="4B9F7814"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71E3AC83" w14:textId="595B2B87" w:rsidR="00CF29ED" w:rsidRPr="001E6CCA" w:rsidRDefault="09D393A0" w:rsidP="00071AA3">
            <w:pPr>
              <w:pStyle w:val="ListParagraph"/>
              <w:numPr>
                <w:ilvl w:val="0"/>
                <w:numId w:val="39"/>
              </w:numPr>
              <w:adjustRightInd w:val="0"/>
              <w:snapToGrid w:val="0"/>
              <w:spacing w:line="360" w:lineRule="auto"/>
              <w:rPr>
                <w:rFonts w:ascii="Times New Roman" w:eastAsia="Times New Roman" w:hAnsi="Times New Roman" w:cs="Times New Roman"/>
                <w:sz w:val="24"/>
              </w:rPr>
            </w:pPr>
            <w:r w:rsidRPr="22894CFF">
              <w:rPr>
                <w:rFonts w:ascii="Times New Roman" w:eastAsia="Times New Roman" w:hAnsi="Times New Roman" w:cs="Times New Roman"/>
                <w:sz w:val="24"/>
              </w:rPr>
              <w:t>If the file can’t be written, a message box will prompt to notice the user file can’t be written.</w:t>
            </w:r>
          </w:p>
          <w:p w14:paraId="3FCE6604" w14:textId="249340BC" w:rsidR="00CF29ED" w:rsidRPr="001E6CCA" w:rsidRDefault="55CC854D" w:rsidP="00071AA3">
            <w:pPr>
              <w:pStyle w:val="ListParagraph"/>
              <w:numPr>
                <w:ilvl w:val="0"/>
                <w:numId w:val="39"/>
              </w:numPr>
              <w:adjustRightInd w:val="0"/>
              <w:snapToGrid w:val="0"/>
              <w:spacing w:line="360" w:lineRule="auto"/>
              <w:rPr>
                <w:rFonts w:ascii="Times New Roman" w:eastAsia="Times New Roman" w:hAnsi="Times New Roman" w:cs="Times New Roman"/>
                <w:sz w:val="24"/>
              </w:rPr>
            </w:pPr>
            <w:r w:rsidRPr="5E1D6756">
              <w:rPr>
                <w:rFonts w:ascii="Times New Roman" w:eastAsia="Times New Roman" w:hAnsi="Times New Roman" w:cs="Times New Roman"/>
                <w:sz w:val="24"/>
              </w:rPr>
              <w:t xml:space="preserve">After rejecting the Purchase Order, the Purchase Manager should edit the quantity or </w:t>
            </w:r>
            <w:r w:rsidRPr="606F86C7">
              <w:rPr>
                <w:rFonts w:ascii="Times New Roman" w:eastAsia="Times New Roman" w:hAnsi="Times New Roman" w:cs="Times New Roman"/>
                <w:sz w:val="24"/>
              </w:rPr>
              <w:t xml:space="preserve">item and raise </w:t>
            </w:r>
            <w:r w:rsidRPr="74E095F1">
              <w:rPr>
                <w:rFonts w:ascii="Times New Roman" w:eastAsia="Times New Roman" w:hAnsi="Times New Roman" w:cs="Times New Roman"/>
                <w:sz w:val="24"/>
              </w:rPr>
              <w:t>the Purchase Order</w:t>
            </w:r>
            <w:r w:rsidRPr="606F86C7">
              <w:rPr>
                <w:rFonts w:ascii="Times New Roman" w:eastAsia="Times New Roman" w:hAnsi="Times New Roman" w:cs="Times New Roman"/>
                <w:sz w:val="24"/>
              </w:rPr>
              <w:t xml:space="preserve"> again.</w:t>
            </w:r>
          </w:p>
        </w:tc>
      </w:tr>
    </w:tbl>
    <w:p w14:paraId="1EEBB535" w14:textId="77777777" w:rsidR="00CF29ED" w:rsidRPr="00CF29ED" w:rsidRDefault="00CF29ED" w:rsidP="00071AA3">
      <w:pPr>
        <w:adjustRightInd w:val="0"/>
        <w:snapToGrid w:val="0"/>
        <w:spacing w:after="0"/>
        <w:contextualSpacing/>
        <w:rPr>
          <w:lang w:val="en-MY"/>
        </w:rPr>
      </w:pPr>
    </w:p>
    <w:p w14:paraId="3458F924"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3A15E2F0" w14:textId="0F7FC944" w:rsidR="00A167D7" w:rsidRDefault="00A167D7" w:rsidP="00071AA3">
      <w:pPr>
        <w:pStyle w:val="Heading4"/>
        <w:adjustRightInd w:val="0"/>
        <w:snapToGrid w:val="0"/>
        <w:spacing w:before="0" w:after="0" w:line="360" w:lineRule="auto"/>
        <w:contextualSpacing/>
      </w:pPr>
      <w:bookmarkStart w:id="35" w:name="_Toc199885233"/>
      <w:r>
        <w:lastRenderedPageBreak/>
        <w:t xml:space="preserve">1.1.1.23 </w:t>
      </w:r>
      <w:r w:rsidR="0B13FE7B">
        <w:t>Order Items</w:t>
      </w:r>
      <w:r w:rsidR="002513A7">
        <w:t xml:space="preserve"> from suppliers</w:t>
      </w:r>
      <w:r>
        <w:t xml:space="preserve"> (Finance Manager)</w:t>
      </w:r>
      <w:bookmarkEnd w:id="35"/>
    </w:p>
    <w:tbl>
      <w:tblPr>
        <w:tblStyle w:val="TableGrid"/>
        <w:tblW w:w="0" w:type="auto"/>
        <w:tblLook w:val="04A0" w:firstRow="1" w:lastRow="0" w:firstColumn="1" w:lastColumn="0" w:noHBand="0" w:noVBand="1"/>
      </w:tblPr>
      <w:tblGrid>
        <w:gridCol w:w="1630"/>
        <w:gridCol w:w="7369"/>
      </w:tblGrid>
      <w:tr w:rsidR="00CF29ED" w:rsidRPr="001E6CCA" w14:paraId="75190B80" w14:textId="77777777" w:rsidTr="00573594">
        <w:tc>
          <w:tcPr>
            <w:tcW w:w="1271" w:type="dxa"/>
          </w:tcPr>
          <w:p w14:paraId="1FBD90ED"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466D95CF" w14:textId="3949D1BB" w:rsidR="00CF29ED" w:rsidRPr="001E6CCA" w:rsidRDefault="03C94A91" w:rsidP="00071AA3">
            <w:pPr>
              <w:adjustRightInd w:val="0"/>
              <w:snapToGrid w:val="0"/>
              <w:contextualSpacing/>
            </w:pPr>
            <w:r w:rsidRPr="4BF50934">
              <w:rPr>
                <w:rFonts w:cs="Times New Roman"/>
                <w:sz w:val="24"/>
                <w:szCs w:val="24"/>
              </w:rPr>
              <w:t>Order Items</w:t>
            </w:r>
            <w:r w:rsidR="002513A7">
              <w:rPr>
                <w:rFonts w:cs="Times New Roman"/>
                <w:sz w:val="24"/>
                <w:szCs w:val="24"/>
              </w:rPr>
              <w:t xml:space="preserve"> from suppliers</w:t>
            </w:r>
          </w:p>
        </w:tc>
      </w:tr>
      <w:tr w:rsidR="00CF29ED" w:rsidRPr="001E6CCA" w14:paraId="208EDAB1" w14:textId="77777777" w:rsidTr="00573594">
        <w:tc>
          <w:tcPr>
            <w:tcW w:w="1271" w:type="dxa"/>
          </w:tcPr>
          <w:p w14:paraId="5CDB1D84"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5D084012" w14:textId="0EC6EA7F" w:rsidR="00CF29ED" w:rsidRPr="001E6CCA" w:rsidRDefault="1B962A16" w:rsidP="00071AA3">
            <w:pPr>
              <w:adjustRightInd w:val="0"/>
              <w:snapToGrid w:val="0"/>
              <w:contextualSpacing/>
              <w:jc w:val="left"/>
              <w:rPr>
                <w:rFonts w:cs="Times New Roman"/>
                <w:sz w:val="24"/>
                <w:szCs w:val="24"/>
              </w:rPr>
            </w:pPr>
            <w:r w:rsidRPr="63D3BC0D">
              <w:rPr>
                <w:rFonts w:cs="Times New Roman"/>
                <w:sz w:val="24"/>
                <w:szCs w:val="24"/>
              </w:rPr>
              <w:t xml:space="preserve">After approving the Purchase Order, Finance Manager should </w:t>
            </w:r>
            <w:r w:rsidRPr="0945622E">
              <w:rPr>
                <w:rFonts w:cs="Times New Roman"/>
                <w:sz w:val="24"/>
                <w:szCs w:val="24"/>
              </w:rPr>
              <w:t xml:space="preserve">place the order to the respective </w:t>
            </w:r>
            <w:r w:rsidRPr="1200BBF8">
              <w:rPr>
                <w:rFonts w:cs="Times New Roman"/>
                <w:sz w:val="24"/>
                <w:szCs w:val="24"/>
              </w:rPr>
              <w:t>Supplier.</w:t>
            </w:r>
          </w:p>
        </w:tc>
      </w:tr>
      <w:tr w:rsidR="00CF29ED" w:rsidRPr="001E6CCA" w14:paraId="7E85D838" w14:textId="77777777" w:rsidTr="00573594">
        <w:tc>
          <w:tcPr>
            <w:tcW w:w="1271" w:type="dxa"/>
          </w:tcPr>
          <w:p w14:paraId="23687E36"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7ABEA326" w14:textId="77777777" w:rsidR="00CF29ED" w:rsidRPr="001E6CCA" w:rsidRDefault="00CF29ED" w:rsidP="00071AA3">
            <w:pPr>
              <w:adjustRightInd w:val="0"/>
              <w:snapToGrid w:val="0"/>
              <w:contextualSpacing/>
              <w:jc w:val="left"/>
              <w:rPr>
                <w:rFonts w:cs="Times New Roman"/>
                <w:sz w:val="24"/>
                <w:szCs w:val="24"/>
              </w:rPr>
            </w:pPr>
            <w:r>
              <w:rPr>
                <w:rFonts w:cs="Times New Roman"/>
                <w:sz w:val="24"/>
                <w:szCs w:val="24"/>
              </w:rPr>
              <w:t>Finance Manager</w:t>
            </w:r>
          </w:p>
        </w:tc>
      </w:tr>
      <w:tr w:rsidR="00CF29ED" w:rsidRPr="001E6CCA" w14:paraId="1CFD750F" w14:textId="77777777" w:rsidTr="00573594">
        <w:tc>
          <w:tcPr>
            <w:tcW w:w="1271" w:type="dxa"/>
          </w:tcPr>
          <w:p w14:paraId="6FC4E071"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6DD42D75" w14:textId="2F0CF687" w:rsidR="00CF29ED" w:rsidRPr="001E6CCA" w:rsidRDefault="71B33BF8" w:rsidP="00071AA3">
            <w:pPr>
              <w:pStyle w:val="ListParagraph"/>
              <w:numPr>
                <w:ilvl w:val="0"/>
                <w:numId w:val="4"/>
              </w:numPr>
              <w:adjustRightInd w:val="0"/>
              <w:snapToGrid w:val="0"/>
              <w:spacing w:line="360" w:lineRule="auto"/>
              <w:rPr>
                <w:rFonts w:ascii="Times New Roman" w:hAnsi="Times New Roman" w:cs="Times New Roman"/>
              </w:rPr>
            </w:pPr>
            <w:r w:rsidRPr="76A9704E">
              <w:rPr>
                <w:rFonts w:ascii="Times New Roman" w:hAnsi="Times New Roman" w:cs="Times New Roman"/>
              </w:rPr>
              <w:t>Finance manager must be logged in to system with valid manager credentials.</w:t>
            </w:r>
          </w:p>
          <w:p w14:paraId="6EE331E1" w14:textId="79259A06" w:rsidR="00CF29ED" w:rsidRPr="001E6CCA" w:rsidRDefault="71B33BF8" w:rsidP="00071AA3">
            <w:pPr>
              <w:pStyle w:val="ListParagraph"/>
              <w:numPr>
                <w:ilvl w:val="0"/>
                <w:numId w:val="4"/>
              </w:numPr>
              <w:adjustRightInd w:val="0"/>
              <w:snapToGrid w:val="0"/>
              <w:spacing w:line="360" w:lineRule="auto"/>
              <w:rPr>
                <w:rFonts w:ascii="Times New Roman" w:hAnsi="Times New Roman" w:cs="Times New Roman"/>
              </w:rPr>
            </w:pPr>
            <w:r w:rsidRPr="76A9704E">
              <w:rPr>
                <w:rFonts w:ascii="Times New Roman" w:hAnsi="Times New Roman" w:cs="Times New Roman"/>
              </w:rPr>
              <w:t xml:space="preserve">Purchase order </w:t>
            </w:r>
            <w:r w:rsidRPr="23869790">
              <w:rPr>
                <w:rFonts w:ascii="Times New Roman" w:hAnsi="Times New Roman" w:cs="Times New Roman"/>
              </w:rPr>
              <w:t>should be approved</w:t>
            </w:r>
            <w:r w:rsidRPr="76A9704E">
              <w:rPr>
                <w:rFonts w:ascii="Times New Roman" w:hAnsi="Times New Roman" w:cs="Times New Roman"/>
              </w:rPr>
              <w:t xml:space="preserve"> by the </w:t>
            </w:r>
            <w:r w:rsidRPr="3C4E3C48">
              <w:rPr>
                <w:rFonts w:ascii="Times New Roman" w:hAnsi="Times New Roman" w:cs="Times New Roman"/>
              </w:rPr>
              <w:t>Finance Manager</w:t>
            </w:r>
          </w:p>
        </w:tc>
      </w:tr>
      <w:tr w:rsidR="00CF29ED" w:rsidRPr="001E6CCA" w14:paraId="08B41B37" w14:textId="77777777" w:rsidTr="00573594">
        <w:tc>
          <w:tcPr>
            <w:tcW w:w="1271" w:type="dxa"/>
          </w:tcPr>
          <w:p w14:paraId="42807EB7"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4E8A95BB" w14:textId="563D243F" w:rsidR="00CF29ED" w:rsidRPr="001E6CCA" w:rsidRDefault="6CDEC706" w:rsidP="00071AA3">
            <w:pPr>
              <w:pStyle w:val="ListParagraph"/>
              <w:numPr>
                <w:ilvl w:val="0"/>
                <w:numId w:val="24"/>
              </w:numPr>
              <w:adjustRightInd w:val="0"/>
              <w:snapToGrid w:val="0"/>
              <w:spacing w:line="360" w:lineRule="auto"/>
              <w:rPr>
                <w:rFonts w:ascii="Times New Roman" w:hAnsi="Times New Roman" w:cs="Times New Roman"/>
                <w:sz w:val="24"/>
              </w:rPr>
            </w:pPr>
            <w:r w:rsidRPr="361B037C">
              <w:rPr>
                <w:rFonts w:ascii="Times New Roman" w:hAnsi="Times New Roman" w:cs="Times New Roman"/>
              </w:rPr>
              <w:t>Finance Manager enter “Purchase order” page.</w:t>
            </w:r>
          </w:p>
          <w:p w14:paraId="4BD447A2" w14:textId="62918280" w:rsidR="00CF29ED" w:rsidRPr="001E6CCA" w:rsidRDefault="59767655" w:rsidP="00071AA3">
            <w:pPr>
              <w:pStyle w:val="ListParagraph"/>
              <w:numPr>
                <w:ilvl w:val="0"/>
                <w:numId w:val="24"/>
              </w:numPr>
              <w:adjustRightInd w:val="0"/>
              <w:snapToGrid w:val="0"/>
              <w:spacing w:line="360" w:lineRule="auto"/>
              <w:rPr>
                <w:rFonts w:ascii="Times New Roman" w:hAnsi="Times New Roman" w:cs="Times New Roman"/>
                <w:sz w:val="24"/>
              </w:rPr>
            </w:pPr>
            <w:r w:rsidRPr="4F4EE0F2">
              <w:rPr>
                <w:rFonts w:ascii="Times New Roman" w:hAnsi="Times New Roman" w:cs="Times New Roman"/>
                <w:sz w:val="24"/>
              </w:rPr>
              <w:t xml:space="preserve">Finance Manager select the </w:t>
            </w:r>
            <w:r w:rsidRPr="012170BE">
              <w:rPr>
                <w:rFonts w:ascii="Times New Roman" w:hAnsi="Times New Roman" w:cs="Times New Roman"/>
                <w:sz w:val="24"/>
              </w:rPr>
              <w:t xml:space="preserve">Approved </w:t>
            </w:r>
            <w:r w:rsidRPr="3711642F">
              <w:rPr>
                <w:rFonts w:ascii="Times New Roman" w:hAnsi="Times New Roman" w:cs="Times New Roman"/>
                <w:sz w:val="24"/>
              </w:rPr>
              <w:t>tab.</w:t>
            </w:r>
          </w:p>
          <w:p w14:paraId="2A73075D" w14:textId="3D5619C6" w:rsidR="00CF29ED" w:rsidRPr="001E6CCA" w:rsidRDefault="6CDEC706" w:rsidP="00071AA3">
            <w:pPr>
              <w:pStyle w:val="ListParagraph"/>
              <w:numPr>
                <w:ilvl w:val="0"/>
                <w:numId w:val="24"/>
              </w:numPr>
              <w:adjustRightInd w:val="0"/>
              <w:snapToGrid w:val="0"/>
              <w:spacing w:line="360" w:lineRule="auto"/>
              <w:rPr>
                <w:rFonts w:ascii="Times New Roman" w:hAnsi="Times New Roman" w:cs="Times New Roman"/>
                <w:sz w:val="24"/>
              </w:rPr>
            </w:pPr>
            <w:r w:rsidRPr="361B037C">
              <w:rPr>
                <w:rFonts w:ascii="Times New Roman" w:hAnsi="Times New Roman" w:cs="Times New Roman"/>
              </w:rPr>
              <w:t>A list of Purchase Order will show in the table</w:t>
            </w:r>
            <w:r w:rsidR="0EC3922C" w:rsidRPr="4F4EE0F2">
              <w:rPr>
                <w:rFonts w:ascii="Times New Roman" w:hAnsi="Times New Roman" w:cs="Times New Roman"/>
              </w:rPr>
              <w:t>.</w:t>
            </w:r>
          </w:p>
          <w:p w14:paraId="4AE12D88" w14:textId="07800AC3" w:rsidR="00CF29ED" w:rsidRPr="001E6CCA" w:rsidRDefault="6CDEC706" w:rsidP="00071AA3">
            <w:pPr>
              <w:pStyle w:val="ListParagraph"/>
              <w:numPr>
                <w:ilvl w:val="0"/>
                <w:numId w:val="24"/>
              </w:numPr>
              <w:adjustRightInd w:val="0"/>
              <w:snapToGrid w:val="0"/>
              <w:spacing w:line="360" w:lineRule="auto"/>
              <w:rPr>
                <w:rFonts w:ascii="Times New Roman" w:hAnsi="Times New Roman" w:cs="Times New Roman"/>
                <w:sz w:val="24"/>
              </w:rPr>
            </w:pPr>
            <w:r w:rsidRPr="361B037C">
              <w:rPr>
                <w:rFonts w:ascii="Times New Roman" w:hAnsi="Times New Roman" w:cs="Times New Roman"/>
              </w:rPr>
              <w:t xml:space="preserve">Finance Manager should select </w:t>
            </w:r>
            <w:r w:rsidRPr="446852C5">
              <w:rPr>
                <w:rFonts w:ascii="Times New Roman" w:hAnsi="Times New Roman" w:cs="Times New Roman"/>
              </w:rPr>
              <w:t>Purchase</w:t>
            </w:r>
            <w:r w:rsidRPr="361B037C">
              <w:rPr>
                <w:rFonts w:ascii="Times New Roman" w:hAnsi="Times New Roman" w:cs="Times New Roman"/>
              </w:rPr>
              <w:t xml:space="preserve"> Order </w:t>
            </w:r>
            <w:r w:rsidR="26E6FE79" w:rsidRPr="53026E04">
              <w:rPr>
                <w:rFonts w:ascii="Times New Roman" w:hAnsi="Times New Roman" w:cs="Times New Roman"/>
              </w:rPr>
              <w:t xml:space="preserve">from the </w:t>
            </w:r>
            <w:r w:rsidR="26E6FE79" w:rsidRPr="43B00288">
              <w:rPr>
                <w:rFonts w:ascii="Times New Roman" w:hAnsi="Times New Roman" w:cs="Times New Roman"/>
              </w:rPr>
              <w:t xml:space="preserve">same </w:t>
            </w:r>
            <w:r w:rsidR="26E6FE79" w:rsidRPr="1DD90551">
              <w:rPr>
                <w:rFonts w:ascii="Times New Roman" w:hAnsi="Times New Roman" w:cs="Times New Roman"/>
              </w:rPr>
              <w:t>supplier</w:t>
            </w:r>
            <w:r w:rsidR="4C0B3C04" w:rsidRPr="1DD90551">
              <w:rPr>
                <w:rFonts w:ascii="Times New Roman" w:hAnsi="Times New Roman" w:cs="Times New Roman"/>
              </w:rPr>
              <w:t xml:space="preserve"> to</w:t>
            </w:r>
            <w:r w:rsidRPr="361B037C">
              <w:rPr>
                <w:rFonts w:ascii="Times New Roman" w:hAnsi="Times New Roman" w:cs="Times New Roman"/>
              </w:rPr>
              <w:t xml:space="preserve"> </w:t>
            </w:r>
            <w:r w:rsidR="4D422B48" w:rsidRPr="3711642F">
              <w:rPr>
                <w:rFonts w:ascii="Times New Roman" w:hAnsi="Times New Roman" w:cs="Times New Roman"/>
              </w:rPr>
              <w:t xml:space="preserve">make </w:t>
            </w:r>
            <w:r w:rsidR="4D422B48" w:rsidRPr="7EFB35AB">
              <w:rPr>
                <w:rFonts w:ascii="Times New Roman" w:hAnsi="Times New Roman" w:cs="Times New Roman"/>
              </w:rPr>
              <w:t>order</w:t>
            </w:r>
            <w:r w:rsidRPr="7EFB35AB">
              <w:rPr>
                <w:rFonts w:ascii="Times New Roman" w:hAnsi="Times New Roman" w:cs="Times New Roman"/>
              </w:rPr>
              <w:t>.</w:t>
            </w:r>
          </w:p>
          <w:p w14:paraId="05DC0FAA" w14:textId="1C543088" w:rsidR="00CF29ED" w:rsidRPr="001E6CCA" w:rsidRDefault="6CDEC706" w:rsidP="00071AA3">
            <w:pPr>
              <w:pStyle w:val="ListParagraph"/>
              <w:numPr>
                <w:ilvl w:val="0"/>
                <w:numId w:val="24"/>
              </w:numPr>
              <w:adjustRightInd w:val="0"/>
              <w:snapToGrid w:val="0"/>
              <w:spacing w:line="360" w:lineRule="auto"/>
              <w:rPr>
                <w:rFonts w:ascii="Times New Roman" w:hAnsi="Times New Roman" w:cs="Times New Roman"/>
                <w:sz w:val="24"/>
              </w:rPr>
            </w:pPr>
            <w:r w:rsidRPr="361B037C">
              <w:rPr>
                <w:rFonts w:ascii="Times New Roman" w:hAnsi="Times New Roman" w:cs="Times New Roman"/>
              </w:rPr>
              <w:t>After selecting, Finance Manager should click the “</w:t>
            </w:r>
            <w:r w:rsidR="5CC7425A" w:rsidRPr="446852C5">
              <w:rPr>
                <w:rFonts w:ascii="Times New Roman" w:hAnsi="Times New Roman" w:cs="Times New Roman"/>
              </w:rPr>
              <w:t>Place Order</w:t>
            </w:r>
            <w:r w:rsidRPr="361B037C">
              <w:rPr>
                <w:rFonts w:ascii="Times New Roman" w:hAnsi="Times New Roman" w:cs="Times New Roman"/>
              </w:rPr>
              <w:t xml:space="preserve">” button to </w:t>
            </w:r>
            <w:r w:rsidR="760099E0" w:rsidRPr="47956DB2">
              <w:rPr>
                <w:rFonts w:ascii="Times New Roman" w:hAnsi="Times New Roman" w:cs="Times New Roman"/>
              </w:rPr>
              <w:t>place the order</w:t>
            </w:r>
            <w:r w:rsidRPr="361B037C">
              <w:rPr>
                <w:rFonts w:ascii="Times New Roman" w:hAnsi="Times New Roman" w:cs="Times New Roman"/>
              </w:rPr>
              <w:t>.</w:t>
            </w:r>
          </w:p>
          <w:p w14:paraId="6F22F5F3" w14:textId="21CC0753" w:rsidR="00CF29ED" w:rsidRPr="001E6CCA" w:rsidRDefault="6758C0DD" w:rsidP="00071AA3">
            <w:pPr>
              <w:pStyle w:val="ListParagraph"/>
              <w:numPr>
                <w:ilvl w:val="0"/>
                <w:numId w:val="24"/>
              </w:numPr>
              <w:adjustRightInd w:val="0"/>
              <w:snapToGrid w:val="0"/>
              <w:spacing w:line="360" w:lineRule="auto"/>
              <w:rPr>
                <w:rFonts w:ascii="Times New Roman" w:hAnsi="Times New Roman" w:cs="Times New Roman"/>
              </w:rPr>
            </w:pPr>
            <w:r w:rsidRPr="57D18AF7">
              <w:rPr>
                <w:rFonts w:ascii="Times New Roman" w:hAnsi="Times New Roman" w:cs="Times New Roman"/>
              </w:rPr>
              <w:t>An</w:t>
            </w:r>
            <w:r w:rsidR="6CDEC706" w:rsidRPr="47956DB2">
              <w:rPr>
                <w:rFonts w:ascii="Times New Roman" w:hAnsi="Times New Roman" w:cs="Times New Roman"/>
              </w:rPr>
              <w:t xml:space="preserve"> </w:t>
            </w:r>
            <w:r w:rsidR="5B8A4CFB" w:rsidRPr="47956DB2">
              <w:rPr>
                <w:rFonts w:ascii="Times New Roman" w:hAnsi="Times New Roman" w:cs="Times New Roman"/>
              </w:rPr>
              <w:t>Order Confirmation</w:t>
            </w:r>
            <w:r w:rsidR="5B8A4CFB" w:rsidRPr="57D18AF7">
              <w:rPr>
                <w:rFonts w:ascii="Times New Roman" w:hAnsi="Times New Roman" w:cs="Times New Roman"/>
              </w:rPr>
              <w:t xml:space="preserve"> page</w:t>
            </w:r>
            <w:r w:rsidR="358780D3" w:rsidRPr="57D18AF7">
              <w:rPr>
                <w:rFonts w:ascii="Times New Roman" w:hAnsi="Times New Roman" w:cs="Times New Roman"/>
              </w:rPr>
              <w:t xml:space="preserve"> will be </w:t>
            </w:r>
            <w:r w:rsidR="358780D3" w:rsidRPr="320FD222">
              <w:rPr>
                <w:rFonts w:ascii="Times New Roman" w:hAnsi="Times New Roman" w:cs="Times New Roman"/>
              </w:rPr>
              <w:t xml:space="preserve">prompt which show </w:t>
            </w:r>
            <w:r w:rsidR="6160D668" w:rsidRPr="6D5C1C57">
              <w:rPr>
                <w:rFonts w:ascii="Times New Roman" w:hAnsi="Times New Roman" w:cs="Times New Roman"/>
              </w:rPr>
              <w:t>the</w:t>
            </w:r>
            <w:r w:rsidR="358780D3" w:rsidRPr="320FD222">
              <w:rPr>
                <w:rFonts w:ascii="Times New Roman" w:hAnsi="Times New Roman" w:cs="Times New Roman"/>
              </w:rPr>
              <w:t xml:space="preserve"> details of the </w:t>
            </w:r>
            <w:r w:rsidR="358780D3" w:rsidRPr="384BA2C5">
              <w:rPr>
                <w:rFonts w:ascii="Times New Roman" w:hAnsi="Times New Roman" w:cs="Times New Roman"/>
              </w:rPr>
              <w:t>order.</w:t>
            </w:r>
          </w:p>
          <w:p w14:paraId="2A3EEF2B" w14:textId="1B18AB76" w:rsidR="00CF29ED" w:rsidRPr="001E6CCA" w:rsidRDefault="358780D3" w:rsidP="00071AA3">
            <w:pPr>
              <w:pStyle w:val="ListParagraph"/>
              <w:numPr>
                <w:ilvl w:val="0"/>
                <w:numId w:val="24"/>
              </w:numPr>
              <w:adjustRightInd w:val="0"/>
              <w:snapToGrid w:val="0"/>
              <w:spacing w:line="360" w:lineRule="auto"/>
              <w:rPr>
                <w:rFonts w:ascii="Times New Roman" w:hAnsi="Times New Roman" w:cs="Times New Roman"/>
              </w:rPr>
            </w:pPr>
            <w:r w:rsidRPr="384BA2C5">
              <w:rPr>
                <w:rFonts w:ascii="Times New Roman" w:hAnsi="Times New Roman" w:cs="Times New Roman"/>
              </w:rPr>
              <w:t xml:space="preserve">After checking the details, Finance </w:t>
            </w:r>
            <w:r w:rsidRPr="4F00E25C">
              <w:rPr>
                <w:rFonts w:ascii="Times New Roman" w:hAnsi="Times New Roman" w:cs="Times New Roman"/>
              </w:rPr>
              <w:t xml:space="preserve">Manager should click </w:t>
            </w:r>
            <w:r w:rsidRPr="5A01627A">
              <w:rPr>
                <w:rFonts w:ascii="Times New Roman" w:hAnsi="Times New Roman" w:cs="Times New Roman"/>
              </w:rPr>
              <w:t xml:space="preserve">button “Confirm” to </w:t>
            </w:r>
            <w:r w:rsidRPr="1A3671F4">
              <w:rPr>
                <w:rFonts w:ascii="Times New Roman" w:hAnsi="Times New Roman" w:cs="Times New Roman"/>
              </w:rPr>
              <w:t>make the order.</w:t>
            </w:r>
          </w:p>
          <w:p w14:paraId="568A0A25" w14:textId="07F5B123" w:rsidR="00CF29ED" w:rsidRPr="001E6CCA" w:rsidRDefault="358780D3" w:rsidP="00071AA3">
            <w:pPr>
              <w:pStyle w:val="ListParagraph"/>
              <w:numPr>
                <w:ilvl w:val="0"/>
                <w:numId w:val="24"/>
              </w:numPr>
              <w:adjustRightInd w:val="0"/>
              <w:snapToGrid w:val="0"/>
              <w:spacing w:line="360" w:lineRule="auto"/>
              <w:rPr>
                <w:rFonts w:ascii="Times New Roman" w:hAnsi="Times New Roman" w:cs="Times New Roman"/>
              </w:rPr>
            </w:pPr>
            <w:r w:rsidRPr="1A3671F4">
              <w:rPr>
                <w:rFonts w:ascii="Times New Roman" w:hAnsi="Times New Roman" w:cs="Times New Roman"/>
              </w:rPr>
              <w:t xml:space="preserve">A message box will be </w:t>
            </w:r>
            <w:r w:rsidRPr="1E9CB91D">
              <w:rPr>
                <w:rFonts w:ascii="Times New Roman" w:hAnsi="Times New Roman" w:cs="Times New Roman"/>
              </w:rPr>
              <w:t xml:space="preserve">prompted if the action has </w:t>
            </w:r>
            <w:r w:rsidR="25C8A0ED" w:rsidRPr="15923D84">
              <w:rPr>
                <w:rFonts w:ascii="Times New Roman" w:hAnsi="Times New Roman" w:cs="Times New Roman"/>
              </w:rPr>
              <w:t>succeeded</w:t>
            </w:r>
            <w:r w:rsidRPr="49489ABD">
              <w:rPr>
                <w:rFonts w:ascii="Times New Roman" w:hAnsi="Times New Roman" w:cs="Times New Roman"/>
              </w:rPr>
              <w:t>.</w:t>
            </w:r>
          </w:p>
        </w:tc>
      </w:tr>
      <w:tr w:rsidR="00CF29ED" w:rsidRPr="001E6CCA" w14:paraId="7504F5F1" w14:textId="77777777" w:rsidTr="00573594">
        <w:tc>
          <w:tcPr>
            <w:tcW w:w="1271" w:type="dxa"/>
          </w:tcPr>
          <w:p w14:paraId="0084C46E"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00707353" w14:textId="54D228C8" w:rsidR="00CF29ED" w:rsidRPr="001E6CCA" w:rsidRDefault="4EE0EB9F" w:rsidP="00071AA3">
            <w:pPr>
              <w:pStyle w:val="ListParagraph"/>
              <w:numPr>
                <w:ilvl w:val="0"/>
                <w:numId w:val="40"/>
              </w:numPr>
              <w:adjustRightInd w:val="0"/>
              <w:snapToGrid w:val="0"/>
              <w:spacing w:line="360" w:lineRule="auto"/>
              <w:rPr>
                <w:rFonts w:ascii="Times New Roman" w:eastAsia="Times New Roman" w:hAnsi="Times New Roman" w:cs="Times New Roman"/>
                <w:sz w:val="24"/>
              </w:rPr>
            </w:pPr>
            <w:r w:rsidRPr="6A4ACC4B">
              <w:rPr>
                <w:rFonts w:ascii="Times New Roman" w:eastAsia="Times New Roman" w:hAnsi="Times New Roman" w:cs="Times New Roman"/>
                <w:sz w:val="24"/>
              </w:rPr>
              <w:t>If Finance Manager select items that came from different Supplier, it will prompt an error message box which shows order can’t be made by different supplier.</w:t>
            </w:r>
          </w:p>
        </w:tc>
      </w:tr>
    </w:tbl>
    <w:p w14:paraId="559DBF37" w14:textId="77777777" w:rsidR="00CF29ED" w:rsidRPr="00CF29ED" w:rsidRDefault="00CF29ED" w:rsidP="00071AA3">
      <w:pPr>
        <w:adjustRightInd w:val="0"/>
        <w:snapToGrid w:val="0"/>
        <w:spacing w:after="0"/>
        <w:contextualSpacing/>
        <w:rPr>
          <w:lang w:val="en-MY"/>
        </w:rPr>
      </w:pPr>
    </w:p>
    <w:p w14:paraId="1A3520BC" w14:textId="77777777" w:rsidR="00CF29ED" w:rsidRDefault="00CF29ED"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74FA2524" w14:textId="26A8110E" w:rsidR="00A167D7" w:rsidRDefault="00A167D7" w:rsidP="00071AA3">
      <w:pPr>
        <w:pStyle w:val="Heading4"/>
        <w:adjustRightInd w:val="0"/>
        <w:snapToGrid w:val="0"/>
        <w:spacing w:before="0" w:after="0" w:line="360" w:lineRule="auto"/>
        <w:contextualSpacing/>
      </w:pPr>
      <w:bookmarkStart w:id="36" w:name="_Toc199885234"/>
      <w:r>
        <w:lastRenderedPageBreak/>
        <w:t>1.1.1.24 V</w:t>
      </w:r>
      <w:r w:rsidR="6E45E7EC">
        <w:t>erify</w:t>
      </w:r>
      <w:r>
        <w:t xml:space="preserve"> inventory updates (Finance Manager)</w:t>
      </w:r>
      <w:bookmarkEnd w:id="36"/>
    </w:p>
    <w:tbl>
      <w:tblPr>
        <w:tblStyle w:val="TableGrid"/>
        <w:tblW w:w="0" w:type="auto"/>
        <w:tblLook w:val="04A0" w:firstRow="1" w:lastRow="0" w:firstColumn="1" w:lastColumn="0" w:noHBand="0" w:noVBand="1"/>
      </w:tblPr>
      <w:tblGrid>
        <w:gridCol w:w="1630"/>
        <w:gridCol w:w="7369"/>
      </w:tblGrid>
      <w:tr w:rsidR="00CF29ED" w:rsidRPr="001E6CCA" w14:paraId="33A3DFE2" w14:textId="77777777" w:rsidTr="00573594">
        <w:tc>
          <w:tcPr>
            <w:tcW w:w="1271" w:type="dxa"/>
          </w:tcPr>
          <w:p w14:paraId="61E29345"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4C38A1CC" w14:textId="403E0920" w:rsidR="00CF29ED" w:rsidRPr="001E6CCA" w:rsidRDefault="00CF29ED" w:rsidP="00071AA3">
            <w:pPr>
              <w:adjustRightInd w:val="0"/>
              <w:snapToGrid w:val="0"/>
              <w:contextualSpacing/>
              <w:rPr>
                <w:rFonts w:cs="Times New Roman"/>
                <w:sz w:val="24"/>
                <w:szCs w:val="24"/>
              </w:rPr>
            </w:pPr>
            <w:r>
              <w:rPr>
                <w:rFonts w:cs="Times New Roman"/>
                <w:sz w:val="24"/>
                <w:szCs w:val="24"/>
              </w:rPr>
              <w:t>View inventory updates</w:t>
            </w:r>
          </w:p>
        </w:tc>
      </w:tr>
      <w:tr w:rsidR="00CF29ED" w:rsidRPr="001E6CCA" w14:paraId="3B95B7D0" w14:textId="77777777" w:rsidTr="00573594">
        <w:tc>
          <w:tcPr>
            <w:tcW w:w="1271" w:type="dxa"/>
          </w:tcPr>
          <w:p w14:paraId="30D0B399"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5186CDE5" w14:textId="3E53EE43" w:rsidR="00CF29ED" w:rsidRPr="001E6CCA" w:rsidRDefault="326C3E8C" w:rsidP="00071AA3">
            <w:pPr>
              <w:adjustRightInd w:val="0"/>
              <w:snapToGrid w:val="0"/>
              <w:contextualSpacing/>
              <w:jc w:val="left"/>
              <w:rPr>
                <w:rFonts w:cs="Times New Roman"/>
                <w:sz w:val="24"/>
                <w:szCs w:val="24"/>
              </w:rPr>
            </w:pPr>
            <w:r w:rsidRPr="4A9F7DFC">
              <w:rPr>
                <w:rFonts w:cs="Times New Roman"/>
                <w:sz w:val="24"/>
                <w:szCs w:val="24"/>
              </w:rPr>
              <w:t xml:space="preserve">After Inventory updated the status and </w:t>
            </w:r>
            <w:r w:rsidRPr="29445297">
              <w:rPr>
                <w:rFonts w:cs="Times New Roman"/>
                <w:sz w:val="24"/>
                <w:szCs w:val="24"/>
              </w:rPr>
              <w:t xml:space="preserve">quantity received of the order, </w:t>
            </w:r>
            <w:r w:rsidRPr="2B6C4EE9">
              <w:rPr>
                <w:rFonts w:cs="Times New Roman"/>
                <w:sz w:val="24"/>
                <w:szCs w:val="24"/>
              </w:rPr>
              <w:t>Finance Manager should verify</w:t>
            </w:r>
            <w:r w:rsidRPr="5D0B8F84">
              <w:rPr>
                <w:rFonts w:cs="Times New Roman"/>
                <w:sz w:val="24"/>
                <w:szCs w:val="24"/>
              </w:rPr>
              <w:t xml:space="preserve"> it.</w:t>
            </w:r>
          </w:p>
        </w:tc>
      </w:tr>
      <w:tr w:rsidR="00CF29ED" w:rsidRPr="001E6CCA" w14:paraId="618A655C" w14:textId="77777777" w:rsidTr="00573594">
        <w:tc>
          <w:tcPr>
            <w:tcW w:w="1271" w:type="dxa"/>
          </w:tcPr>
          <w:p w14:paraId="79B9766F"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5B01724A" w14:textId="77777777" w:rsidR="00CF29ED" w:rsidRPr="001E6CCA" w:rsidRDefault="00CF29ED" w:rsidP="00071AA3">
            <w:pPr>
              <w:adjustRightInd w:val="0"/>
              <w:snapToGrid w:val="0"/>
              <w:contextualSpacing/>
              <w:jc w:val="left"/>
              <w:rPr>
                <w:rFonts w:cs="Times New Roman"/>
                <w:sz w:val="24"/>
                <w:szCs w:val="24"/>
              </w:rPr>
            </w:pPr>
            <w:r>
              <w:rPr>
                <w:rFonts w:cs="Times New Roman"/>
                <w:sz w:val="24"/>
                <w:szCs w:val="24"/>
              </w:rPr>
              <w:t>Finance Manager</w:t>
            </w:r>
          </w:p>
        </w:tc>
      </w:tr>
      <w:tr w:rsidR="00CF29ED" w:rsidRPr="001E6CCA" w14:paraId="1B910602" w14:textId="77777777" w:rsidTr="00573594">
        <w:tc>
          <w:tcPr>
            <w:tcW w:w="1271" w:type="dxa"/>
          </w:tcPr>
          <w:p w14:paraId="155F6A84"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755B4A0D" w14:textId="2F0CF687" w:rsidR="00CF29ED" w:rsidRPr="001E6CCA" w:rsidRDefault="4A5C37FF" w:rsidP="00071AA3">
            <w:pPr>
              <w:pStyle w:val="ListParagraph"/>
              <w:numPr>
                <w:ilvl w:val="0"/>
                <w:numId w:val="4"/>
              </w:numPr>
              <w:adjustRightInd w:val="0"/>
              <w:snapToGrid w:val="0"/>
              <w:spacing w:line="360" w:lineRule="auto"/>
              <w:rPr>
                <w:rFonts w:ascii="Times New Roman" w:hAnsi="Times New Roman" w:cs="Times New Roman"/>
              </w:rPr>
            </w:pPr>
            <w:r w:rsidRPr="01353FE3">
              <w:rPr>
                <w:rFonts w:ascii="Times New Roman" w:hAnsi="Times New Roman" w:cs="Times New Roman"/>
              </w:rPr>
              <w:t>Finance manager must be logged in to system with valid manager credentials.</w:t>
            </w:r>
          </w:p>
          <w:p w14:paraId="0886199B" w14:textId="2989ED44" w:rsidR="00CF29ED" w:rsidRPr="001E6CCA" w:rsidRDefault="4A5C37FF" w:rsidP="00071AA3">
            <w:pPr>
              <w:pStyle w:val="ListParagraph"/>
              <w:numPr>
                <w:ilvl w:val="0"/>
                <w:numId w:val="4"/>
              </w:numPr>
              <w:adjustRightInd w:val="0"/>
              <w:snapToGrid w:val="0"/>
              <w:spacing w:line="360" w:lineRule="auto"/>
              <w:rPr>
                <w:rFonts w:ascii="Times New Roman" w:hAnsi="Times New Roman" w:cs="Times New Roman"/>
                <w:sz w:val="24"/>
              </w:rPr>
            </w:pPr>
            <w:r w:rsidRPr="5F6F24D2">
              <w:rPr>
                <w:rFonts w:ascii="Times New Roman" w:hAnsi="Times New Roman" w:cs="Times New Roman"/>
                <w:sz w:val="24"/>
              </w:rPr>
              <w:t xml:space="preserve">Order should be </w:t>
            </w:r>
            <w:r w:rsidR="3577ABA0" w:rsidRPr="23D971E0">
              <w:rPr>
                <w:rFonts w:ascii="Times New Roman" w:hAnsi="Times New Roman" w:cs="Times New Roman"/>
                <w:sz w:val="24"/>
              </w:rPr>
              <w:t>updated by the</w:t>
            </w:r>
            <w:r w:rsidR="2F9519BE" w:rsidRPr="1B762AB8">
              <w:rPr>
                <w:rFonts w:ascii="Times New Roman" w:hAnsi="Times New Roman" w:cs="Times New Roman"/>
                <w:sz w:val="24"/>
              </w:rPr>
              <w:t xml:space="preserve"> </w:t>
            </w:r>
            <w:r w:rsidR="3577ABA0" w:rsidRPr="15923D84">
              <w:rPr>
                <w:rFonts w:ascii="Times New Roman" w:hAnsi="Times New Roman" w:cs="Times New Roman"/>
                <w:sz w:val="24"/>
              </w:rPr>
              <w:t>Inventory Manager</w:t>
            </w:r>
          </w:p>
        </w:tc>
      </w:tr>
      <w:tr w:rsidR="00CF29ED" w:rsidRPr="001E6CCA" w14:paraId="6FABCA3E" w14:textId="77777777" w:rsidTr="00573594">
        <w:tc>
          <w:tcPr>
            <w:tcW w:w="1271" w:type="dxa"/>
          </w:tcPr>
          <w:p w14:paraId="25A04522"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6F8A9C69" w14:textId="7ECDE8CC" w:rsidR="00CF29ED" w:rsidRPr="001E6CCA" w:rsidRDefault="2315AA1B" w:rsidP="00071AA3">
            <w:pPr>
              <w:pStyle w:val="ListParagraph"/>
              <w:numPr>
                <w:ilvl w:val="0"/>
                <w:numId w:val="25"/>
              </w:numPr>
              <w:adjustRightInd w:val="0"/>
              <w:snapToGrid w:val="0"/>
              <w:spacing w:line="360" w:lineRule="auto"/>
              <w:rPr>
                <w:rFonts w:ascii="Times New Roman" w:hAnsi="Times New Roman" w:cs="Times New Roman"/>
                <w:sz w:val="24"/>
              </w:rPr>
            </w:pPr>
            <w:r w:rsidRPr="15923D84">
              <w:rPr>
                <w:rFonts w:ascii="Times New Roman" w:hAnsi="Times New Roman" w:cs="Times New Roman"/>
              </w:rPr>
              <w:t xml:space="preserve">Finance Manager enter </w:t>
            </w:r>
            <w:r w:rsidRPr="49E0B9AB">
              <w:rPr>
                <w:rFonts w:ascii="Times New Roman" w:hAnsi="Times New Roman" w:cs="Times New Roman"/>
              </w:rPr>
              <w:t xml:space="preserve">“Inventory </w:t>
            </w:r>
            <w:r w:rsidR="6E919B58" w:rsidRPr="62A98701">
              <w:rPr>
                <w:rFonts w:ascii="Times New Roman" w:hAnsi="Times New Roman" w:cs="Times New Roman"/>
              </w:rPr>
              <w:t>Verification</w:t>
            </w:r>
            <w:r w:rsidRPr="49E0B9AB">
              <w:rPr>
                <w:rFonts w:ascii="Times New Roman" w:hAnsi="Times New Roman" w:cs="Times New Roman"/>
              </w:rPr>
              <w:t>”</w:t>
            </w:r>
            <w:r w:rsidRPr="15923D84">
              <w:rPr>
                <w:rFonts w:ascii="Times New Roman" w:hAnsi="Times New Roman" w:cs="Times New Roman"/>
              </w:rPr>
              <w:t xml:space="preserve"> page.</w:t>
            </w:r>
          </w:p>
          <w:p w14:paraId="3742FEA0" w14:textId="1F0BB513" w:rsidR="00CF29ED" w:rsidRPr="001E6CCA" w:rsidRDefault="2315AA1B" w:rsidP="00071AA3">
            <w:pPr>
              <w:pStyle w:val="ListParagraph"/>
              <w:numPr>
                <w:ilvl w:val="0"/>
                <w:numId w:val="25"/>
              </w:numPr>
              <w:adjustRightInd w:val="0"/>
              <w:snapToGrid w:val="0"/>
              <w:spacing w:line="360" w:lineRule="auto"/>
              <w:rPr>
                <w:rFonts w:ascii="Times New Roman" w:hAnsi="Times New Roman" w:cs="Times New Roman"/>
              </w:rPr>
            </w:pPr>
            <w:r w:rsidRPr="15923D84">
              <w:rPr>
                <w:rFonts w:ascii="Times New Roman" w:hAnsi="Times New Roman" w:cs="Times New Roman"/>
              </w:rPr>
              <w:t xml:space="preserve">A list of </w:t>
            </w:r>
            <w:r w:rsidR="35F870DF" w:rsidRPr="0B733419">
              <w:rPr>
                <w:rFonts w:ascii="Times New Roman" w:hAnsi="Times New Roman" w:cs="Times New Roman"/>
              </w:rPr>
              <w:t xml:space="preserve">Updated </w:t>
            </w:r>
            <w:r w:rsidRPr="15923D84">
              <w:rPr>
                <w:rFonts w:ascii="Times New Roman" w:hAnsi="Times New Roman" w:cs="Times New Roman"/>
              </w:rPr>
              <w:t>Order will show in the table.</w:t>
            </w:r>
          </w:p>
          <w:p w14:paraId="30BC3BEE" w14:textId="53A85861" w:rsidR="00CF29ED" w:rsidRPr="001E6CCA" w:rsidRDefault="2315AA1B" w:rsidP="00071AA3">
            <w:pPr>
              <w:pStyle w:val="ListParagraph"/>
              <w:numPr>
                <w:ilvl w:val="0"/>
                <w:numId w:val="25"/>
              </w:numPr>
              <w:adjustRightInd w:val="0"/>
              <w:snapToGrid w:val="0"/>
              <w:spacing w:line="360" w:lineRule="auto"/>
              <w:rPr>
                <w:rFonts w:ascii="Times New Roman" w:hAnsi="Times New Roman" w:cs="Times New Roman"/>
                <w:sz w:val="24"/>
              </w:rPr>
            </w:pPr>
            <w:r w:rsidRPr="0B733419">
              <w:rPr>
                <w:rFonts w:ascii="Times New Roman" w:hAnsi="Times New Roman" w:cs="Times New Roman"/>
              </w:rPr>
              <w:t xml:space="preserve">Finance Manager should </w:t>
            </w:r>
            <w:r w:rsidR="43BFE17C" w:rsidRPr="0B733419">
              <w:rPr>
                <w:rFonts w:ascii="Times New Roman" w:hAnsi="Times New Roman" w:cs="Times New Roman"/>
              </w:rPr>
              <w:t xml:space="preserve">check </w:t>
            </w:r>
            <w:r w:rsidR="43BFE17C" w:rsidRPr="712C4B16">
              <w:rPr>
                <w:rFonts w:ascii="Times New Roman" w:hAnsi="Times New Roman" w:cs="Times New Roman"/>
              </w:rPr>
              <w:t xml:space="preserve">whether </w:t>
            </w:r>
            <w:r w:rsidR="43BFE17C" w:rsidRPr="0B733419">
              <w:rPr>
                <w:rFonts w:ascii="Times New Roman" w:hAnsi="Times New Roman" w:cs="Times New Roman"/>
              </w:rPr>
              <w:t xml:space="preserve">the order quantity </w:t>
            </w:r>
            <w:r w:rsidR="43BFE17C" w:rsidRPr="712C4B16">
              <w:rPr>
                <w:rFonts w:ascii="Times New Roman" w:hAnsi="Times New Roman" w:cs="Times New Roman"/>
              </w:rPr>
              <w:t xml:space="preserve">is </w:t>
            </w:r>
            <w:r w:rsidR="43BFE17C" w:rsidRPr="7BBAD710">
              <w:rPr>
                <w:rFonts w:ascii="Times New Roman" w:hAnsi="Times New Roman" w:cs="Times New Roman"/>
              </w:rPr>
              <w:t xml:space="preserve">same to </w:t>
            </w:r>
            <w:r w:rsidR="43BFE17C" w:rsidRPr="712C4B16">
              <w:rPr>
                <w:rFonts w:ascii="Times New Roman" w:hAnsi="Times New Roman" w:cs="Times New Roman"/>
              </w:rPr>
              <w:t>the received quantity.</w:t>
            </w:r>
          </w:p>
          <w:p w14:paraId="6D8F184F" w14:textId="3068A39B" w:rsidR="00CF29ED" w:rsidRPr="001E6CCA" w:rsidRDefault="2315AA1B" w:rsidP="00071AA3">
            <w:pPr>
              <w:pStyle w:val="ListParagraph"/>
              <w:numPr>
                <w:ilvl w:val="0"/>
                <w:numId w:val="25"/>
              </w:numPr>
              <w:adjustRightInd w:val="0"/>
              <w:snapToGrid w:val="0"/>
              <w:spacing w:line="360" w:lineRule="auto"/>
              <w:rPr>
                <w:rFonts w:ascii="Times New Roman" w:hAnsi="Times New Roman" w:cs="Times New Roman"/>
                <w:sz w:val="24"/>
              </w:rPr>
            </w:pPr>
            <w:r w:rsidRPr="5704331E">
              <w:rPr>
                <w:rFonts w:ascii="Times New Roman" w:hAnsi="Times New Roman" w:cs="Times New Roman"/>
              </w:rPr>
              <w:t xml:space="preserve">After </w:t>
            </w:r>
            <w:r w:rsidR="51F19EE8" w:rsidRPr="5704331E">
              <w:rPr>
                <w:rFonts w:ascii="Times New Roman" w:hAnsi="Times New Roman" w:cs="Times New Roman"/>
              </w:rPr>
              <w:t xml:space="preserve">checking, the Finance Manager should select the order and select </w:t>
            </w:r>
            <w:r w:rsidR="51F19EE8" w:rsidRPr="51644706">
              <w:rPr>
                <w:rFonts w:ascii="Times New Roman" w:hAnsi="Times New Roman" w:cs="Times New Roman"/>
              </w:rPr>
              <w:t>“Verify” button</w:t>
            </w:r>
            <w:r w:rsidR="51F19EE8" w:rsidRPr="314EB55D">
              <w:rPr>
                <w:rFonts w:ascii="Times New Roman" w:hAnsi="Times New Roman" w:cs="Times New Roman"/>
              </w:rPr>
              <w:t>.</w:t>
            </w:r>
          </w:p>
          <w:p w14:paraId="1088EAFE" w14:textId="44A971D2" w:rsidR="00CF29ED" w:rsidRPr="001E6CCA" w:rsidRDefault="2315AA1B" w:rsidP="00071AA3">
            <w:pPr>
              <w:pStyle w:val="ListParagraph"/>
              <w:numPr>
                <w:ilvl w:val="0"/>
                <w:numId w:val="25"/>
              </w:numPr>
              <w:adjustRightInd w:val="0"/>
              <w:snapToGrid w:val="0"/>
              <w:spacing w:line="360" w:lineRule="auto"/>
              <w:rPr>
                <w:rFonts w:ascii="Times New Roman" w:hAnsi="Times New Roman" w:cs="Times New Roman"/>
                <w:sz w:val="24"/>
              </w:rPr>
            </w:pPr>
            <w:r w:rsidRPr="15923D84">
              <w:rPr>
                <w:rFonts w:ascii="Times New Roman" w:hAnsi="Times New Roman" w:cs="Times New Roman"/>
              </w:rPr>
              <w:t>A message box will be prompted if the action has succeeded.</w:t>
            </w:r>
          </w:p>
        </w:tc>
      </w:tr>
      <w:tr w:rsidR="00CF29ED" w:rsidRPr="001E6CCA" w14:paraId="7A2EA441" w14:textId="77777777" w:rsidTr="00573594">
        <w:tc>
          <w:tcPr>
            <w:tcW w:w="1271" w:type="dxa"/>
          </w:tcPr>
          <w:p w14:paraId="2C7AA0AA"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77726236" w14:textId="33630C6B" w:rsidR="00CF29ED" w:rsidRPr="001E6CCA" w:rsidRDefault="330992D2" w:rsidP="00071AA3">
            <w:pPr>
              <w:adjustRightInd w:val="0"/>
              <w:snapToGrid w:val="0"/>
              <w:contextualSpacing/>
              <w:rPr>
                <w:rFonts w:cs="Times New Roman"/>
              </w:rPr>
            </w:pPr>
            <w:r w:rsidRPr="0407931C">
              <w:rPr>
                <w:rFonts w:cs="Times New Roman"/>
              </w:rPr>
              <w:t>N</w:t>
            </w:r>
            <w:r w:rsidRPr="71FB1001">
              <w:rPr>
                <w:rFonts w:cs="Times New Roman"/>
              </w:rPr>
              <w:t>/A</w:t>
            </w:r>
          </w:p>
        </w:tc>
      </w:tr>
    </w:tbl>
    <w:p w14:paraId="7FAB0C2C" w14:textId="77777777" w:rsidR="00CF29ED" w:rsidRPr="00CF29ED" w:rsidRDefault="00CF29ED" w:rsidP="00071AA3">
      <w:pPr>
        <w:adjustRightInd w:val="0"/>
        <w:snapToGrid w:val="0"/>
        <w:spacing w:after="0"/>
        <w:contextualSpacing/>
        <w:rPr>
          <w:lang w:val="en-MY"/>
        </w:rPr>
      </w:pPr>
    </w:p>
    <w:p w14:paraId="33B2B2B4"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63232B4F" w14:textId="545A9FD6" w:rsidR="00A167D7" w:rsidRDefault="00A167D7" w:rsidP="00071AA3">
      <w:pPr>
        <w:pStyle w:val="Heading4"/>
        <w:adjustRightInd w:val="0"/>
        <w:snapToGrid w:val="0"/>
        <w:spacing w:before="0" w:after="0" w:line="360" w:lineRule="auto"/>
        <w:contextualSpacing/>
      </w:pPr>
      <w:bookmarkStart w:id="37" w:name="_Toc199885235"/>
      <w:r>
        <w:lastRenderedPageBreak/>
        <w:t>1.1.1.25 Generate financial reports (Finance Manager)</w:t>
      </w:r>
      <w:bookmarkEnd w:id="37"/>
    </w:p>
    <w:tbl>
      <w:tblPr>
        <w:tblStyle w:val="TableGrid"/>
        <w:tblW w:w="0" w:type="auto"/>
        <w:tblLook w:val="04A0" w:firstRow="1" w:lastRow="0" w:firstColumn="1" w:lastColumn="0" w:noHBand="0" w:noVBand="1"/>
      </w:tblPr>
      <w:tblGrid>
        <w:gridCol w:w="1630"/>
        <w:gridCol w:w="7369"/>
      </w:tblGrid>
      <w:tr w:rsidR="00CF29ED" w:rsidRPr="001E6CCA" w14:paraId="6045520F" w14:textId="77777777" w:rsidTr="00573594">
        <w:tc>
          <w:tcPr>
            <w:tcW w:w="1271" w:type="dxa"/>
          </w:tcPr>
          <w:p w14:paraId="4CA0B977"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4CF7FA2C" w14:textId="609B5432" w:rsidR="00CF29ED" w:rsidRPr="001E6CCA" w:rsidRDefault="00CF29ED" w:rsidP="00071AA3">
            <w:pPr>
              <w:adjustRightInd w:val="0"/>
              <w:snapToGrid w:val="0"/>
              <w:contextualSpacing/>
              <w:rPr>
                <w:rFonts w:cs="Times New Roman"/>
                <w:sz w:val="24"/>
                <w:szCs w:val="24"/>
              </w:rPr>
            </w:pPr>
            <w:r>
              <w:rPr>
                <w:rFonts w:cs="Times New Roman"/>
                <w:sz w:val="24"/>
                <w:szCs w:val="24"/>
              </w:rPr>
              <w:t>Generate financial reports</w:t>
            </w:r>
          </w:p>
        </w:tc>
      </w:tr>
      <w:tr w:rsidR="00CF29ED" w:rsidRPr="001E6CCA" w14:paraId="1210ED40" w14:textId="77777777" w:rsidTr="00573594">
        <w:tc>
          <w:tcPr>
            <w:tcW w:w="1271" w:type="dxa"/>
          </w:tcPr>
          <w:p w14:paraId="5E69EEC0"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20F92BC5" w14:textId="5894DBBC" w:rsidR="00CF29ED" w:rsidRPr="001E6CCA" w:rsidRDefault="1FBE7F89" w:rsidP="00071AA3">
            <w:pPr>
              <w:adjustRightInd w:val="0"/>
              <w:snapToGrid w:val="0"/>
              <w:contextualSpacing/>
              <w:jc w:val="left"/>
              <w:rPr>
                <w:rFonts w:cs="Times New Roman"/>
                <w:sz w:val="24"/>
                <w:szCs w:val="24"/>
              </w:rPr>
            </w:pPr>
            <w:r w:rsidRPr="4B30D636">
              <w:rPr>
                <w:rFonts w:cs="Times New Roman"/>
                <w:sz w:val="24"/>
                <w:szCs w:val="24"/>
              </w:rPr>
              <w:t xml:space="preserve">Finance Manager can generate monthly report </w:t>
            </w:r>
            <w:r w:rsidRPr="7C2D26F3">
              <w:rPr>
                <w:rFonts w:cs="Times New Roman"/>
                <w:sz w:val="24"/>
                <w:szCs w:val="24"/>
              </w:rPr>
              <w:t>to view and download.</w:t>
            </w:r>
          </w:p>
        </w:tc>
      </w:tr>
      <w:tr w:rsidR="00CF29ED" w:rsidRPr="001E6CCA" w14:paraId="13B7B533" w14:textId="77777777" w:rsidTr="00573594">
        <w:tc>
          <w:tcPr>
            <w:tcW w:w="1271" w:type="dxa"/>
          </w:tcPr>
          <w:p w14:paraId="2E6A6B12"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439A5B91" w14:textId="77777777" w:rsidR="00CF29ED" w:rsidRPr="001E6CCA" w:rsidRDefault="00CF29ED" w:rsidP="00071AA3">
            <w:pPr>
              <w:adjustRightInd w:val="0"/>
              <w:snapToGrid w:val="0"/>
              <w:contextualSpacing/>
              <w:jc w:val="left"/>
              <w:rPr>
                <w:rFonts w:cs="Times New Roman"/>
                <w:sz w:val="24"/>
                <w:szCs w:val="24"/>
              </w:rPr>
            </w:pPr>
            <w:r>
              <w:rPr>
                <w:rFonts w:cs="Times New Roman"/>
                <w:sz w:val="24"/>
                <w:szCs w:val="24"/>
              </w:rPr>
              <w:t>Finance Manager</w:t>
            </w:r>
          </w:p>
        </w:tc>
      </w:tr>
      <w:tr w:rsidR="00CF29ED" w:rsidRPr="001E6CCA" w14:paraId="30A87D08" w14:textId="77777777" w:rsidTr="00573594">
        <w:tc>
          <w:tcPr>
            <w:tcW w:w="1271" w:type="dxa"/>
          </w:tcPr>
          <w:p w14:paraId="09AF321C"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212201B7" w14:textId="64FAA2BD" w:rsidR="00CF29ED" w:rsidRPr="001E6CCA" w:rsidRDefault="365A5A6D" w:rsidP="00071AA3">
            <w:pPr>
              <w:pStyle w:val="ListParagraph"/>
              <w:numPr>
                <w:ilvl w:val="0"/>
                <w:numId w:val="41"/>
              </w:numPr>
              <w:adjustRightInd w:val="0"/>
              <w:snapToGrid w:val="0"/>
              <w:spacing w:line="360" w:lineRule="auto"/>
              <w:rPr>
                <w:rFonts w:ascii="Times New Roman" w:eastAsia="Times New Roman" w:hAnsi="Times New Roman" w:cs="Times New Roman"/>
              </w:rPr>
            </w:pPr>
            <w:r w:rsidRPr="04378760">
              <w:rPr>
                <w:rFonts w:ascii="Times New Roman" w:eastAsia="Times New Roman" w:hAnsi="Times New Roman" w:cs="Times New Roman"/>
                <w:sz w:val="24"/>
              </w:rPr>
              <w:t>F</w:t>
            </w:r>
            <w:r w:rsidRPr="04378760">
              <w:rPr>
                <w:rFonts w:ascii="Times New Roman" w:eastAsia="Times New Roman" w:hAnsi="Times New Roman" w:cs="Times New Roman"/>
              </w:rPr>
              <w:t>inance manager must be logged in to system with valid manager credentials.</w:t>
            </w:r>
          </w:p>
        </w:tc>
      </w:tr>
      <w:tr w:rsidR="00CF29ED" w:rsidRPr="001E6CCA" w14:paraId="68526496" w14:textId="77777777" w:rsidTr="00573594">
        <w:tc>
          <w:tcPr>
            <w:tcW w:w="1271" w:type="dxa"/>
          </w:tcPr>
          <w:p w14:paraId="4AD1748C"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118D36F0" w14:textId="793C07F9" w:rsidR="00CF29ED" w:rsidRPr="001E6CCA" w:rsidRDefault="56023198" w:rsidP="00071AA3">
            <w:pPr>
              <w:pStyle w:val="ListParagraph"/>
              <w:numPr>
                <w:ilvl w:val="0"/>
                <w:numId w:val="26"/>
              </w:numPr>
              <w:adjustRightInd w:val="0"/>
              <w:snapToGrid w:val="0"/>
              <w:spacing w:line="360" w:lineRule="auto"/>
              <w:rPr>
                <w:rFonts w:ascii="Times New Roman" w:hAnsi="Times New Roman" w:cs="Times New Roman"/>
              </w:rPr>
            </w:pPr>
            <w:r w:rsidRPr="04378760">
              <w:rPr>
                <w:rFonts w:ascii="Times New Roman" w:hAnsi="Times New Roman" w:cs="Times New Roman"/>
              </w:rPr>
              <w:t xml:space="preserve">Finance Manager enter “Generate </w:t>
            </w:r>
            <w:r w:rsidRPr="3702BBA4">
              <w:rPr>
                <w:rFonts w:ascii="Times New Roman" w:hAnsi="Times New Roman" w:cs="Times New Roman"/>
              </w:rPr>
              <w:t>Report” page.</w:t>
            </w:r>
          </w:p>
          <w:p w14:paraId="4F5F27E8" w14:textId="6547DDB9" w:rsidR="00CF29ED" w:rsidRPr="001E6CCA" w:rsidRDefault="56023198" w:rsidP="00071AA3">
            <w:pPr>
              <w:pStyle w:val="ListParagraph"/>
              <w:numPr>
                <w:ilvl w:val="0"/>
                <w:numId w:val="26"/>
              </w:numPr>
              <w:adjustRightInd w:val="0"/>
              <w:snapToGrid w:val="0"/>
              <w:spacing w:line="360" w:lineRule="auto"/>
              <w:rPr>
                <w:rFonts w:ascii="Times New Roman" w:hAnsi="Times New Roman" w:cs="Times New Roman"/>
              </w:rPr>
            </w:pPr>
            <w:r w:rsidRPr="3702BBA4">
              <w:rPr>
                <w:rFonts w:ascii="Times New Roman" w:hAnsi="Times New Roman" w:cs="Times New Roman"/>
              </w:rPr>
              <w:t>Finance Manager select the month and year of report he wants to generate.</w:t>
            </w:r>
          </w:p>
          <w:p w14:paraId="52489D3F" w14:textId="2F0317F5" w:rsidR="00CF29ED" w:rsidRPr="001E6CCA" w:rsidRDefault="56023198" w:rsidP="00071AA3">
            <w:pPr>
              <w:pStyle w:val="ListParagraph"/>
              <w:numPr>
                <w:ilvl w:val="0"/>
                <w:numId w:val="26"/>
              </w:numPr>
              <w:adjustRightInd w:val="0"/>
              <w:snapToGrid w:val="0"/>
              <w:spacing w:line="360" w:lineRule="auto"/>
              <w:rPr>
                <w:rFonts w:ascii="Times New Roman" w:hAnsi="Times New Roman" w:cs="Times New Roman"/>
              </w:rPr>
            </w:pPr>
            <w:r w:rsidRPr="3702BBA4">
              <w:rPr>
                <w:rFonts w:ascii="Times New Roman" w:hAnsi="Times New Roman" w:cs="Times New Roman"/>
              </w:rPr>
              <w:t>After selecting the month and year, Finance Manager should click the button “Generate” to generate the monthly report.</w:t>
            </w:r>
          </w:p>
          <w:p w14:paraId="0FFC87DB" w14:textId="7F6D16F6" w:rsidR="00CF29ED" w:rsidRPr="001E6CCA" w:rsidRDefault="56023198" w:rsidP="00071AA3">
            <w:pPr>
              <w:pStyle w:val="ListParagraph"/>
              <w:numPr>
                <w:ilvl w:val="0"/>
                <w:numId w:val="26"/>
              </w:numPr>
              <w:adjustRightInd w:val="0"/>
              <w:snapToGrid w:val="0"/>
              <w:spacing w:line="360" w:lineRule="auto"/>
              <w:rPr>
                <w:rFonts w:ascii="Times New Roman" w:hAnsi="Times New Roman" w:cs="Times New Roman"/>
              </w:rPr>
            </w:pPr>
            <w:r w:rsidRPr="3702BBA4">
              <w:rPr>
                <w:rFonts w:ascii="Times New Roman" w:hAnsi="Times New Roman" w:cs="Times New Roman"/>
              </w:rPr>
              <w:t>A list of order and summary will be shown to the Finance Manager.</w:t>
            </w:r>
          </w:p>
          <w:p w14:paraId="5727841B" w14:textId="62E65E01" w:rsidR="00CF29ED" w:rsidRPr="001E6CCA" w:rsidRDefault="56023198" w:rsidP="00071AA3">
            <w:pPr>
              <w:pStyle w:val="ListParagraph"/>
              <w:numPr>
                <w:ilvl w:val="0"/>
                <w:numId w:val="26"/>
              </w:numPr>
              <w:adjustRightInd w:val="0"/>
              <w:snapToGrid w:val="0"/>
              <w:spacing w:line="360" w:lineRule="auto"/>
              <w:rPr>
                <w:rFonts w:ascii="Times New Roman" w:hAnsi="Times New Roman" w:cs="Times New Roman"/>
              </w:rPr>
            </w:pPr>
            <w:r w:rsidRPr="3702BBA4">
              <w:rPr>
                <w:rFonts w:ascii="Times New Roman" w:hAnsi="Times New Roman" w:cs="Times New Roman"/>
              </w:rPr>
              <w:t>Finance Manager can click “Export file” to export the report in CSV format.</w:t>
            </w:r>
          </w:p>
          <w:p w14:paraId="6070F420" w14:textId="6E811792" w:rsidR="00CF29ED" w:rsidRPr="001E6CCA" w:rsidRDefault="5D7616C0" w:rsidP="00071AA3">
            <w:pPr>
              <w:pStyle w:val="ListParagraph"/>
              <w:numPr>
                <w:ilvl w:val="0"/>
                <w:numId w:val="26"/>
              </w:numPr>
              <w:adjustRightInd w:val="0"/>
              <w:snapToGrid w:val="0"/>
              <w:spacing w:line="360" w:lineRule="auto"/>
              <w:rPr>
                <w:rFonts w:ascii="Times New Roman" w:hAnsi="Times New Roman" w:cs="Times New Roman"/>
                <w:sz w:val="24"/>
              </w:rPr>
            </w:pPr>
            <w:r w:rsidRPr="3702BBA4">
              <w:rPr>
                <w:rFonts w:ascii="Times New Roman" w:hAnsi="Times New Roman" w:cs="Times New Roman"/>
              </w:rPr>
              <w:t>A message box will be prompted if the file has exported succe</w:t>
            </w:r>
            <w:r w:rsidR="60EE46C6" w:rsidRPr="3702BBA4">
              <w:rPr>
                <w:rFonts w:ascii="Times New Roman" w:hAnsi="Times New Roman" w:cs="Times New Roman"/>
              </w:rPr>
              <w:t>ss</w:t>
            </w:r>
            <w:r w:rsidRPr="3702BBA4">
              <w:rPr>
                <w:rFonts w:ascii="Times New Roman" w:hAnsi="Times New Roman" w:cs="Times New Roman"/>
              </w:rPr>
              <w:t>fully.</w:t>
            </w:r>
          </w:p>
        </w:tc>
      </w:tr>
      <w:tr w:rsidR="00CF29ED" w:rsidRPr="001E6CCA" w14:paraId="742C0C53" w14:textId="77777777" w:rsidTr="00573594">
        <w:tc>
          <w:tcPr>
            <w:tcW w:w="1271" w:type="dxa"/>
          </w:tcPr>
          <w:p w14:paraId="3BE9BD16"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1107D2BB" w14:textId="32E4CE8A" w:rsidR="00CF29ED" w:rsidRPr="001E6CCA" w:rsidRDefault="2B99719E" w:rsidP="00071AA3">
            <w:pPr>
              <w:adjustRightInd w:val="0"/>
              <w:snapToGrid w:val="0"/>
              <w:contextualSpacing/>
              <w:rPr>
                <w:rFonts w:cs="Times New Roman"/>
              </w:rPr>
            </w:pPr>
            <w:r w:rsidRPr="3702BBA4">
              <w:rPr>
                <w:rFonts w:cs="Times New Roman"/>
              </w:rPr>
              <w:t>N/A</w:t>
            </w:r>
          </w:p>
        </w:tc>
      </w:tr>
    </w:tbl>
    <w:p w14:paraId="04625D44" w14:textId="77777777" w:rsidR="00CF29ED" w:rsidRPr="00CF29ED" w:rsidRDefault="00CF29ED" w:rsidP="00071AA3">
      <w:pPr>
        <w:adjustRightInd w:val="0"/>
        <w:snapToGrid w:val="0"/>
        <w:spacing w:after="0"/>
        <w:contextualSpacing/>
        <w:rPr>
          <w:lang w:val="en-MY"/>
        </w:rPr>
      </w:pPr>
    </w:p>
    <w:p w14:paraId="334F60DA" w14:textId="77777777" w:rsidR="00071AA3" w:rsidRDefault="00071AA3" w:rsidP="00071AA3">
      <w:pPr>
        <w:adjustRightInd w:val="0"/>
        <w:snapToGrid w:val="0"/>
        <w:spacing w:after="0"/>
        <w:contextualSpacing/>
        <w:jc w:val="left"/>
        <w:rPr>
          <w:rFonts w:eastAsiaTheme="majorEastAsia" w:cstheme="majorBidi"/>
          <w:b/>
          <w:iCs/>
          <w:kern w:val="2"/>
          <w:sz w:val="28"/>
          <w:szCs w:val="24"/>
          <w:lang w:val="en-MY"/>
          <w14:ligatures w14:val="standardContextual"/>
        </w:rPr>
      </w:pPr>
      <w:r>
        <w:br w:type="page"/>
      </w:r>
    </w:p>
    <w:p w14:paraId="66CBE6DB" w14:textId="697E74B0" w:rsidR="00A167D7" w:rsidRDefault="00A167D7" w:rsidP="00071AA3">
      <w:pPr>
        <w:pStyle w:val="Heading4"/>
        <w:adjustRightInd w:val="0"/>
        <w:snapToGrid w:val="0"/>
        <w:spacing w:before="0" w:after="0" w:line="360" w:lineRule="auto"/>
        <w:contextualSpacing/>
      </w:pPr>
      <w:bookmarkStart w:id="38" w:name="_Toc199885236"/>
      <w:r>
        <w:lastRenderedPageBreak/>
        <w:t>1.1.1.26 Make process payments to supplier (Finance Manager)</w:t>
      </w:r>
      <w:bookmarkEnd w:id="38"/>
    </w:p>
    <w:tbl>
      <w:tblPr>
        <w:tblStyle w:val="TableGrid"/>
        <w:tblW w:w="0" w:type="auto"/>
        <w:tblLook w:val="04A0" w:firstRow="1" w:lastRow="0" w:firstColumn="1" w:lastColumn="0" w:noHBand="0" w:noVBand="1"/>
      </w:tblPr>
      <w:tblGrid>
        <w:gridCol w:w="1630"/>
        <w:gridCol w:w="7369"/>
      </w:tblGrid>
      <w:tr w:rsidR="00CF29ED" w:rsidRPr="001E6CCA" w14:paraId="19C615F1" w14:textId="77777777" w:rsidTr="00573594">
        <w:tc>
          <w:tcPr>
            <w:tcW w:w="1271" w:type="dxa"/>
          </w:tcPr>
          <w:p w14:paraId="1E95BC2A"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71606315" w14:textId="3332C685" w:rsidR="00CF29ED" w:rsidRPr="001E6CCA" w:rsidRDefault="00CF29ED" w:rsidP="00071AA3">
            <w:pPr>
              <w:adjustRightInd w:val="0"/>
              <w:snapToGrid w:val="0"/>
              <w:contextualSpacing/>
              <w:rPr>
                <w:rFonts w:cs="Times New Roman"/>
                <w:sz w:val="24"/>
                <w:szCs w:val="24"/>
              </w:rPr>
            </w:pPr>
            <w:r>
              <w:rPr>
                <w:rFonts w:cs="Times New Roman"/>
                <w:sz w:val="24"/>
                <w:szCs w:val="24"/>
              </w:rPr>
              <w:t>Make process payments to supplier</w:t>
            </w:r>
          </w:p>
        </w:tc>
      </w:tr>
      <w:tr w:rsidR="00CF29ED" w:rsidRPr="001E6CCA" w14:paraId="1BFACB00" w14:textId="77777777" w:rsidTr="00573594">
        <w:tc>
          <w:tcPr>
            <w:tcW w:w="1271" w:type="dxa"/>
          </w:tcPr>
          <w:p w14:paraId="5F447506"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604A430A" w14:textId="50E0961D" w:rsidR="00CF29ED" w:rsidRPr="001E6CCA" w:rsidRDefault="4B23EFCC" w:rsidP="00071AA3">
            <w:pPr>
              <w:adjustRightInd w:val="0"/>
              <w:snapToGrid w:val="0"/>
              <w:contextualSpacing/>
              <w:jc w:val="left"/>
              <w:rPr>
                <w:rFonts w:cs="Times New Roman"/>
                <w:sz w:val="24"/>
                <w:szCs w:val="24"/>
              </w:rPr>
            </w:pPr>
            <w:r w:rsidRPr="3702BBA4">
              <w:rPr>
                <w:rFonts w:cs="Times New Roman"/>
                <w:sz w:val="24"/>
                <w:szCs w:val="24"/>
              </w:rPr>
              <w:t>After received all item in an order, the Finance Manager should make payment for that order.</w:t>
            </w:r>
          </w:p>
        </w:tc>
      </w:tr>
      <w:tr w:rsidR="00CF29ED" w:rsidRPr="001E6CCA" w14:paraId="6B331DD1" w14:textId="77777777" w:rsidTr="00573594">
        <w:tc>
          <w:tcPr>
            <w:tcW w:w="1271" w:type="dxa"/>
          </w:tcPr>
          <w:p w14:paraId="7F4A75D8"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6697DE2C" w14:textId="77777777" w:rsidR="00CF29ED" w:rsidRPr="001E6CCA" w:rsidRDefault="00CF29ED" w:rsidP="00071AA3">
            <w:pPr>
              <w:adjustRightInd w:val="0"/>
              <w:snapToGrid w:val="0"/>
              <w:contextualSpacing/>
              <w:jc w:val="left"/>
              <w:rPr>
                <w:rFonts w:cs="Times New Roman"/>
                <w:sz w:val="24"/>
                <w:szCs w:val="24"/>
              </w:rPr>
            </w:pPr>
            <w:r>
              <w:rPr>
                <w:rFonts w:cs="Times New Roman"/>
                <w:sz w:val="24"/>
                <w:szCs w:val="24"/>
              </w:rPr>
              <w:t>Finance Manager</w:t>
            </w:r>
          </w:p>
        </w:tc>
      </w:tr>
      <w:tr w:rsidR="00CF29ED" w:rsidRPr="001E6CCA" w14:paraId="67915AAF" w14:textId="77777777" w:rsidTr="00573594">
        <w:tc>
          <w:tcPr>
            <w:tcW w:w="1271" w:type="dxa"/>
          </w:tcPr>
          <w:p w14:paraId="230BC0FB"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3C5690EF" w14:textId="4C1152E5" w:rsidR="00CF29ED" w:rsidRPr="001E6CCA" w:rsidRDefault="2E09B4A2" w:rsidP="00071AA3">
            <w:pPr>
              <w:pStyle w:val="ListParagraph"/>
              <w:numPr>
                <w:ilvl w:val="0"/>
                <w:numId w:val="41"/>
              </w:numPr>
              <w:adjustRightInd w:val="0"/>
              <w:snapToGrid w:val="0"/>
              <w:spacing w:line="360" w:lineRule="auto"/>
              <w:rPr>
                <w:rFonts w:ascii="Times New Roman" w:eastAsia="Times New Roman" w:hAnsi="Times New Roman" w:cs="Times New Roman"/>
              </w:rPr>
            </w:pPr>
            <w:r w:rsidRPr="3702BBA4">
              <w:rPr>
                <w:rFonts w:ascii="Times New Roman" w:eastAsia="Times New Roman" w:hAnsi="Times New Roman" w:cs="Times New Roman"/>
                <w:sz w:val="24"/>
              </w:rPr>
              <w:t>Finance manager must be logged in to system with valid manager credentials.</w:t>
            </w:r>
          </w:p>
          <w:p w14:paraId="14F71FF3" w14:textId="429C7301" w:rsidR="00CF29ED" w:rsidRPr="001E6CCA" w:rsidRDefault="2E09B4A2" w:rsidP="00071AA3">
            <w:pPr>
              <w:pStyle w:val="ListParagraph"/>
              <w:numPr>
                <w:ilvl w:val="0"/>
                <w:numId w:val="41"/>
              </w:numPr>
              <w:adjustRightInd w:val="0"/>
              <w:snapToGrid w:val="0"/>
              <w:spacing w:line="360" w:lineRule="auto"/>
              <w:rPr>
                <w:rFonts w:ascii="Times New Roman" w:eastAsia="Times New Roman" w:hAnsi="Times New Roman" w:cs="Times New Roman"/>
              </w:rPr>
            </w:pPr>
            <w:r w:rsidRPr="3702BBA4">
              <w:rPr>
                <w:rFonts w:ascii="Times New Roman" w:eastAsia="Times New Roman" w:hAnsi="Times New Roman" w:cs="Times New Roman"/>
                <w:sz w:val="24"/>
              </w:rPr>
              <w:t>All items in the order have been received and verified.</w:t>
            </w:r>
          </w:p>
        </w:tc>
      </w:tr>
      <w:tr w:rsidR="00CF29ED" w:rsidRPr="001E6CCA" w14:paraId="2F8886F2" w14:textId="77777777" w:rsidTr="00573594">
        <w:tc>
          <w:tcPr>
            <w:tcW w:w="1271" w:type="dxa"/>
          </w:tcPr>
          <w:p w14:paraId="4E50C843"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16FE88B8" w14:textId="60F582D4" w:rsidR="00CF29ED" w:rsidRPr="001E6CCA" w:rsidRDefault="42D703EC" w:rsidP="00071AA3">
            <w:pPr>
              <w:pStyle w:val="ListParagraph"/>
              <w:numPr>
                <w:ilvl w:val="0"/>
                <w:numId w:val="27"/>
              </w:numPr>
              <w:adjustRightInd w:val="0"/>
              <w:snapToGrid w:val="0"/>
              <w:spacing w:line="360" w:lineRule="auto"/>
              <w:rPr>
                <w:rFonts w:ascii="Times New Roman" w:hAnsi="Times New Roman" w:cs="Times New Roman"/>
                <w:sz w:val="24"/>
              </w:rPr>
            </w:pPr>
            <w:r w:rsidRPr="3702BBA4">
              <w:rPr>
                <w:rFonts w:ascii="Times New Roman" w:hAnsi="Times New Roman" w:cs="Times New Roman"/>
              </w:rPr>
              <w:t>Finance Manager enter “Make Payment” page.</w:t>
            </w:r>
          </w:p>
          <w:p w14:paraId="72C9C5E5" w14:textId="24CCE11F" w:rsidR="00CF29ED" w:rsidRPr="001E6CCA" w:rsidRDefault="6844455E" w:rsidP="00071AA3">
            <w:pPr>
              <w:pStyle w:val="ListParagraph"/>
              <w:numPr>
                <w:ilvl w:val="0"/>
                <w:numId w:val="27"/>
              </w:numPr>
              <w:adjustRightInd w:val="0"/>
              <w:snapToGrid w:val="0"/>
              <w:spacing w:line="360" w:lineRule="auto"/>
              <w:rPr>
                <w:rFonts w:ascii="Times New Roman" w:hAnsi="Times New Roman" w:cs="Times New Roman"/>
                <w:sz w:val="24"/>
              </w:rPr>
            </w:pPr>
            <w:r w:rsidRPr="3702BBA4">
              <w:rPr>
                <w:rFonts w:ascii="Times New Roman" w:hAnsi="Times New Roman" w:cs="Times New Roman"/>
                <w:sz w:val="24"/>
              </w:rPr>
              <w:t>A list of order that haven’t been paid will be shown in the table.</w:t>
            </w:r>
          </w:p>
          <w:p w14:paraId="1EC7FF5D" w14:textId="6E5C3FAF" w:rsidR="00CF29ED" w:rsidRPr="001E6CCA" w:rsidRDefault="6844455E" w:rsidP="00071AA3">
            <w:pPr>
              <w:pStyle w:val="ListParagraph"/>
              <w:numPr>
                <w:ilvl w:val="0"/>
                <w:numId w:val="27"/>
              </w:numPr>
              <w:adjustRightInd w:val="0"/>
              <w:snapToGrid w:val="0"/>
              <w:spacing w:line="360" w:lineRule="auto"/>
              <w:rPr>
                <w:rFonts w:ascii="Times New Roman" w:hAnsi="Times New Roman" w:cs="Times New Roman"/>
              </w:rPr>
            </w:pPr>
            <w:r w:rsidRPr="3702BBA4">
              <w:rPr>
                <w:rFonts w:ascii="Times New Roman" w:hAnsi="Times New Roman" w:cs="Times New Roman"/>
              </w:rPr>
              <w:t>The system will calculate the total item and item received from each order. If the order is completely received, it will show “Ready to Pay”</w:t>
            </w:r>
            <w:r w:rsidR="06FDCE2B" w:rsidRPr="3702BBA4">
              <w:rPr>
                <w:rFonts w:ascii="Times New Roman" w:hAnsi="Times New Roman" w:cs="Times New Roman"/>
              </w:rPr>
              <w:t>.</w:t>
            </w:r>
          </w:p>
          <w:p w14:paraId="1ECE7A8F" w14:textId="7C4A5382" w:rsidR="00CF29ED" w:rsidRPr="001E6CCA" w:rsidRDefault="06FDCE2B" w:rsidP="00071AA3">
            <w:pPr>
              <w:pStyle w:val="ListParagraph"/>
              <w:numPr>
                <w:ilvl w:val="0"/>
                <w:numId w:val="27"/>
              </w:numPr>
              <w:adjustRightInd w:val="0"/>
              <w:snapToGrid w:val="0"/>
              <w:spacing w:line="360" w:lineRule="auto"/>
              <w:rPr>
                <w:rFonts w:ascii="Times New Roman" w:hAnsi="Times New Roman" w:cs="Times New Roman"/>
              </w:rPr>
            </w:pPr>
            <w:r w:rsidRPr="3702BBA4">
              <w:rPr>
                <w:rFonts w:ascii="Times New Roman" w:hAnsi="Times New Roman" w:cs="Times New Roman"/>
              </w:rPr>
              <w:t>Finance Manager should select order that are “Ready to Pay” and click button “Make Payment”.</w:t>
            </w:r>
          </w:p>
          <w:p w14:paraId="492C4607" w14:textId="623D6630" w:rsidR="00CF29ED" w:rsidRPr="001E6CCA" w:rsidRDefault="465C9E44" w:rsidP="00071AA3">
            <w:pPr>
              <w:pStyle w:val="ListParagraph"/>
              <w:numPr>
                <w:ilvl w:val="0"/>
                <w:numId w:val="27"/>
              </w:numPr>
              <w:adjustRightInd w:val="0"/>
              <w:snapToGrid w:val="0"/>
              <w:spacing w:line="360" w:lineRule="auto"/>
              <w:rPr>
                <w:rFonts w:ascii="Times New Roman" w:hAnsi="Times New Roman" w:cs="Times New Roman"/>
              </w:rPr>
            </w:pPr>
            <w:r w:rsidRPr="3702BBA4">
              <w:rPr>
                <w:rFonts w:ascii="Times New Roman" w:hAnsi="Times New Roman" w:cs="Times New Roman"/>
              </w:rPr>
              <w:t>A payment confirmation will be prompt and details of the order will be shown.</w:t>
            </w:r>
          </w:p>
          <w:p w14:paraId="5E044400" w14:textId="4CEC1005" w:rsidR="00CF29ED" w:rsidRPr="001E6CCA" w:rsidRDefault="465C9E44" w:rsidP="00071AA3">
            <w:pPr>
              <w:pStyle w:val="ListParagraph"/>
              <w:numPr>
                <w:ilvl w:val="0"/>
                <w:numId w:val="27"/>
              </w:numPr>
              <w:adjustRightInd w:val="0"/>
              <w:snapToGrid w:val="0"/>
              <w:spacing w:line="360" w:lineRule="auto"/>
              <w:rPr>
                <w:rFonts w:ascii="Times New Roman" w:hAnsi="Times New Roman" w:cs="Times New Roman"/>
                <w:sz w:val="24"/>
              </w:rPr>
            </w:pPr>
            <w:r w:rsidRPr="3702BBA4">
              <w:rPr>
                <w:rFonts w:ascii="Times New Roman" w:hAnsi="Times New Roman" w:cs="Times New Roman"/>
              </w:rPr>
              <w:t>After confirming the payment, Finance Manager should click the “Confirm” button to complete the payment.</w:t>
            </w:r>
          </w:p>
          <w:p w14:paraId="0C1F8045" w14:textId="6BA5237A" w:rsidR="00CF29ED" w:rsidRPr="001E6CCA" w:rsidRDefault="465C9E44" w:rsidP="00071AA3">
            <w:pPr>
              <w:pStyle w:val="ListParagraph"/>
              <w:numPr>
                <w:ilvl w:val="0"/>
                <w:numId w:val="27"/>
              </w:numPr>
              <w:adjustRightInd w:val="0"/>
              <w:snapToGrid w:val="0"/>
              <w:spacing w:line="360" w:lineRule="auto"/>
              <w:rPr>
                <w:rFonts w:ascii="Times New Roman" w:hAnsi="Times New Roman" w:cs="Times New Roman"/>
                <w:sz w:val="24"/>
              </w:rPr>
            </w:pPr>
            <w:r w:rsidRPr="3702BBA4">
              <w:rPr>
                <w:rFonts w:ascii="Times New Roman" w:hAnsi="Times New Roman" w:cs="Times New Roman"/>
              </w:rPr>
              <w:t>A message box will be prompted if the action has succeeded.</w:t>
            </w:r>
          </w:p>
        </w:tc>
      </w:tr>
      <w:tr w:rsidR="00CF29ED" w:rsidRPr="001E6CCA" w14:paraId="06567E96" w14:textId="77777777" w:rsidTr="00573594">
        <w:tc>
          <w:tcPr>
            <w:tcW w:w="1271" w:type="dxa"/>
          </w:tcPr>
          <w:p w14:paraId="23ADCE61"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5DD31842" w14:textId="532ADEE0" w:rsidR="00CF29ED" w:rsidRPr="001E6CCA" w:rsidRDefault="4BCABD86" w:rsidP="00071AA3">
            <w:pPr>
              <w:pStyle w:val="ListParagraph"/>
              <w:numPr>
                <w:ilvl w:val="0"/>
                <w:numId w:val="42"/>
              </w:numPr>
              <w:adjustRightInd w:val="0"/>
              <w:snapToGrid w:val="0"/>
              <w:spacing w:line="360" w:lineRule="auto"/>
              <w:rPr>
                <w:rFonts w:ascii="Times New Roman" w:eastAsia="Times New Roman" w:hAnsi="Times New Roman" w:cs="Times New Roman"/>
                <w:sz w:val="24"/>
              </w:rPr>
            </w:pPr>
            <w:r w:rsidRPr="3702BBA4">
              <w:rPr>
                <w:rFonts w:ascii="Times New Roman" w:eastAsia="Times New Roman" w:hAnsi="Times New Roman" w:cs="Times New Roman"/>
                <w:sz w:val="24"/>
              </w:rPr>
              <w:t xml:space="preserve">If the Finance Manager </w:t>
            </w:r>
            <w:r w:rsidR="7733796F" w:rsidRPr="3702BBA4">
              <w:rPr>
                <w:rFonts w:ascii="Times New Roman" w:eastAsia="Times New Roman" w:hAnsi="Times New Roman" w:cs="Times New Roman"/>
                <w:sz w:val="24"/>
              </w:rPr>
              <w:t xml:space="preserve">select order that haven’t been completed (received), a warning message box will prompt out </w:t>
            </w:r>
            <w:r w:rsidR="332FFF07" w:rsidRPr="3702BBA4">
              <w:rPr>
                <w:rFonts w:ascii="Times New Roman" w:eastAsia="Times New Roman" w:hAnsi="Times New Roman" w:cs="Times New Roman"/>
                <w:sz w:val="24"/>
              </w:rPr>
              <w:t>shows that it is an invalid action.</w:t>
            </w:r>
          </w:p>
        </w:tc>
      </w:tr>
    </w:tbl>
    <w:p w14:paraId="3B25AEC8" w14:textId="1FB2D851" w:rsidR="00C53085" w:rsidRDefault="00C53085" w:rsidP="00422136">
      <w:pPr>
        <w:rPr>
          <w:rFonts w:eastAsiaTheme="majorEastAsia" w:cstheme="majorBidi"/>
          <w:kern w:val="2"/>
          <w:sz w:val="28"/>
          <w:szCs w:val="24"/>
          <w:lang w:val="en-MY"/>
          <w14:ligatures w14:val="standardContextual"/>
        </w:rPr>
      </w:pPr>
    </w:p>
    <w:p w14:paraId="3A921816" w14:textId="77777777" w:rsidR="00422136" w:rsidRDefault="00422136">
      <w:pPr>
        <w:spacing w:line="278" w:lineRule="auto"/>
        <w:jc w:val="left"/>
        <w:rPr>
          <w:rFonts w:eastAsiaTheme="majorEastAsia" w:cstheme="majorBidi"/>
          <w:b/>
          <w:iCs/>
          <w:kern w:val="2"/>
          <w:sz w:val="28"/>
          <w:szCs w:val="24"/>
          <w:lang w:val="en-MY"/>
          <w14:ligatures w14:val="standardContextual"/>
        </w:rPr>
      </w:pPr>
      <w:r>
        <w:br w:type="page"/>
      </w:r>
    </w:p>
    <w:p w14:paraId="2EFF2702" w14:textId="3B210EA3" w:rsidR="00A167D7" w:rsidRDefault="00A167D7" w:rsidP="00071AA3">
      <w:pPr>
        <w:pStyle w:val="Heading4"/>
        <w:adjustRightInd w:val="0"/>
        <w:snapToGrid w:val="0"/>
        <w:spacing w:before="0" w:after="0" w:line="360" w:lineRule="auto"/>
        <w:contextualSpacing/>
        <w:rPr>
          <w:rFonts w:cs="Times New Roman"/>
          <w:sz w:val="30"/>
          <w:szCs w:val="30"/>
        </w:rPr>
      </w:pPr>
      <w:bookmarkStart w:id="39" w:name="_Toc199885237"/>
      <w:r>
        <w:lastRenderedPageBreak/>
        <w:t>1.1.1</w:t>
      </w:r>
      <w:r w:rsidR="0078701F" w:rsidRPr="3702BBA4">
        <w:rPr>
          <w:rFonts w:cs="Times New Roman"/>
          <w:sz w:val="30"/>
          <w:szCs w:val="30"/>
        </w:rPr>
        <w:t>.</w:t>
      </w:r>
      <w:r w:rsidR="00DF7F55" w:rsidRPr="3702BBA4">
        <w:rPr>
          <w:rFonts w:cs="Times New Roman"/>
          <w:sz w:val="30"/>
          <w:szCs w:val="30"/>
        </w:rPr>
        <w:t>2</w:t>
      </w:r>
      <w:r w:rsidR="00071AA3">
        <w:rPr>
          <w:rFonts w:cs="Times New Roman"/>
          <w:sz w:val="30"/>
          <w:szCs w:val="30"/>
        </w:rPr>
        <w:t>7</w:t>
      </w:r>
      <w:r w:rsidR="0078701F" w:rsidRPr="3702BBA4">
        <w:rPr>
          <w:rFonts w:cs="Times New Roman"/>
          <w:sz w:val="30"/>
          <w:szCs w:val="30"/>
        </w:rPr>
        <w:t xml:space="preserve"> View purchase order (Finance Manager)</w:t>
      </w:r>
      <w:bookmarkEnd w:id="39"/>
    </w:p>
    <w:tbl>
      <w:tblPr>
        <w:tblStyle w:val="TableGrid"/>
        <w:tblW w:w="0" w:type="auto"/>
        <w:tblLook w:val="04A0" w:firstRow="1" w:lastRow="0" w:firstColumn="1" w:lastColumn="0" w:noHBand="0" w:noVBand="1"/>
      </w:tblPr>
      <w:tblGrid>
        <w:gridCol w:w="1630"/>
        <w:gridCol w:w="7369"/>
      </w:tblGrid>
      <w:tr w:rsidR="00CF29ED" w:rsidRPr="001E6CCA" w14:paraId="6A27D9B8" w14:textId="77777777" w:rsidTr="00573594">
        <w:tc>
          <w:tcPr>
            <w:tcW w:w="1271" w:type="dxa"/>
          </w:tcPr>
          <w:p w14:paraId="3733AABE"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5429FEFC" w14:textId="6D3F68AB" w:rsidR="00CF29ED" w:rsidRPr="001E6CCA" w:rsidRDefault="00CF29ED" w:rsidP="00071AA3">
            <w:pPr>
              <w:adjustRightInd w:val="0"/>
              <w:snapToGrid w:val="0"/>
              <w:contextualSpacing/>
              <w:rPr>
                <w:rFonts w:cs="Times New Roman"/>
                <w:sz w:val="24"/>
                <w:szCs w:val="24"/>
              </w:rPr>
            </w:pPr>
            <w:r>
              <w:rPr>
                <w:rFonts w:cs="Times New Roman"/>
                <w:sz w:val="24"/>
                <w:szCs w:val="24"/>
              </w:rPr>
              <w:t>View purchase order</w:t>
            </w:r>
          </w:p>
        </w:tc>
      </w:tr>
      <w:tr w:rsidR="00CF29ED" w:rsidRPr="001E6CCA" w14:paraId="77BE9A60" w14:textId="77777777" w:rsidTr="00573594">
        <w:tc>
          <w:tcPr>
            <w:tcW w:w="1271" w:type="dxa"/>
          </w:tcPr>
          <w:p w14:paraId="15D84F53"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2667D0B6" w14:textId="4C3717CE" w:rsidR="00CF29ED" w:rsidRPr="001E6CCA" w:rsidRDefault="000DC72F" w:rsidP="00071AA3">
            <w:pPr>
              <w:adjustRightInd w:val="0"/>
              <w:snapToGrid w:val="0"/>
              <w:contextualSpacing/>
              <w:jc w:val="left"/>
              <w:rPr>
                <w:rFonts w:cs="Times New Roman"/>
                <w:sz w:val="24"/>
                <w:szCs w:val="24"/>
              </w:rPr>
            </w:pPr>
            <w:r w:rsidRPr="3702BBA4">
              <w:rPr>
                <w:rFonts w:cs="Times New Roman"/>
                <w:sz w:val="24"/>
                <w:szCs w:val="24"/>
              </w:rPr>
              <w:t>Finance Manager can view Purchase Order that raised by Purchase Manager.</w:t>
            </w:r>
          </w:p>
        </w:tc>
      </w:tr>
      <w:tr w:rsidR="00CF29ED" w:rsidRPr="001E6CCA" w14:paraId="737898BA" w14:textId="77777777" w:rsidTr="00573594">
        <w:tc>
          <w:tcPr>
            <w:tcW w:w="1271" w:type="dxa"/>
          </w:tcPr>
          <w:p w14:paraId="663540EB"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240874E1" w14:textId="77777777" w:rsidR="00CF29ED" w:rsidRPr="001E6CCA" w:rsidRDefault="00CF29ED" w:rsidP="00071AA3">
            <w:pPr>
              <w:adjustRightInd w:val="0"/>
              <w:snapToGrid w:val="0"/>
              <w:contextualSpacing/>
              <w:jc w:val="left"/>
              <w:rPr>
                <w:rFonts w:cs="Times New Roman"/>
                <w:sz w:val="24"/>
                <w:szCs w:val="24"/>
              </w:rPr>
            </w:pPr>
            <w:r>
              <w:rPr>
                <w:rFonts w:cs="Times New Roman"/>
                <w:sz w:val="24"/>
                <w:szCs w:val="24"/>
              </w:rPr>
              <w:t>Finance Manager</w:t>
            </w:r>
          </w:p>
        </w:tc>
      </w:tr>
      <w:tr w:rsidR="00CF29ED" w:rsidRPr="001E6CCA" w14:paraId="089EA960" w14:textId="77777777" w:rsidTr="00573594">
        <w:tc>
          <w:tcPr>
            <w:tcW w:w="1271" w:type="dxa"/>
          </w:tcPr>
          <w:p w14:paraId="7488123A"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23302240" w14:textId="607BE1FE" w:rsidR="00CF29ED" w:rsidRPr="001E6CCA" w:rsidRDefault="777FF465" w:rsidP="00071AA3">
            <w:pPr>
              <w:pStyle w:val="ListParagraph"/>
              <w:numPr>
                <w:ilvl w:val="0"/>
                <w:numId w:val="41"/>
              </w:numPr>
              <w:adjustRightInd w:val="0"/>
              <w:snapToGrid w:val="0"/>
              <w:spacing w:line="360" w:lineRule="auto"/>
              <w:rPr>
                <w:rFonts w:ascii="Times New Roman" w:eastAsia="Times New Roman" w:hAnsi="Times New Roman" w:cs="Times New Roman"/>
              </w:rPr>
            </w:pPr>
            <w:r w:rsidRPr="3702BBA4">
              <w:rPr>
                <w:rFonts w:ascii="Times New Roman" w:eastAsia="Times New Roman" w:hAnsi="Times New Roman" w:cs="Times New Roman"/>
                <w:sz w:val="24"/>
              </w:rPr>
              <w:t>Finance manager must be logged in to system with valid manager credentials.</w:t>
            </w:r>
          </w:p>
        </w:tc>
      </w:tr>
      <w:tr w:rsidR="00CF29ED" w:rsidRPr="001E6CCA" w14:paraId="3BC12FCE" w14:textId="77777777" w:rsidTr="00573594">
        <w:tc>
          <w:tcPr>
            <w:tcW w:w="1271" w:type="dxa"/>
          </w:tcPr>
          <w:p w14:paraId="49D47D39"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0E0AE7C2" w14:textId="12E3360E" w:rsidR="00CF29ED" w:rsidRPr="001E6CCA" w:rsidRDefault="08D5A405" w:rsidP="00071AA3">
            <w:pPr>
              <w:pStyle w:val="ListParagraph"/>
              <w:numPr>
                <w:ilvl w:val="0"/>
                <w:numId w:val="28"/>
              </w:numPr>
              <w:adjustRightInd w:val="0"/>
              <w:snapToGrid w:val="0"/>
              <w:spacing w:line="360" w:lineRule="auto"/>
              <w:rPr>
                <w:rFonts w:ascii="Times New Roman" w:hAnsi="Times New Roman" w:cs="Times New Roman"/>
                <w:sz w:val="24"/>
              </w:rPr>
            </w:pPr>
            <w:r w:rsidRPr="3702BBA4">
              <w:rPr>
                <w:rFonts w:ascii="Times New Roman" w:hAnsi="Times New Roman" w:cs="Times New Roman"/>
              </w:rPr>
              <w:t xml:space="preserve">Finance Manager enter “Purchase </w:t>
            </w:r>
            <w:r w:rsidR="27D559BE" w:rsidRPr="3702BBA4">
              <w:rPr>
                <w:rFonts w:ascii="Times New Roman" w:hAnsi="Times New Roman" w:cs="Times New Roman"/>
              </w:rPr>
              <w:t>O</w:t>
            </w:r>
            <w:r w:rsidRPr="3702BBA4">
              <w:rPr>
                <w:rFonts w:ascii="Times New Roman" w:hAnsi="Times New Roman" w:cs="Times New Roman"/>
              </w:rPr>
              <w:t>rder” page.</w:t>
            </w:r>
          </w:p>
          <w:p w14:paraId="1F0F2AEB" w14:textId="266ABB1D" w:rsidR="00CF29ED" w:rsidRPr="001E6CCA" w:rsidRDefault="7AEA2D77" w:rsidP="00071AA3">
            <w:pPr>
              <w:pStyle w:val="ListParagraph"/>
              <w:numPr>
                <w:ilvl w:val="0"/>
                <w:numId w:val="28"/>
              </w:numPr>
              <w:adjustRightInd w:val="0"/>
              <w:snapToGrid w:val="0"/>
              <w:spacing w:line="360" w:lineRule="auto"/>
              <w:rPr>
                <w:rFonts w:ascii="Times New Roman" w:hAnsi="Times New Roman" w:cs="Times New Roman"/>
              </w:rPr>
            </w:pPr>
            <w:r w:rsidRPr="3702BBA4">
              <w:rPr>
                <w:rFonts w:ascii="Times New Roman" w:hAnsi="Times New Roman" w:cs="Times New Roman"/>
              </w:rPr>
              <w:t>Purchase Order are grouped in tab with the remaining status (Pending, Approved, Ordered)</w:t>
            </w:r>
          </w:p>
          <w:p w14:paraId="54339335" w14:textId="2446D313" w:rsidR="00CF29ED" w:rsidRPr="001E6CCA" w:rsidRDefault="7AEA2D77" w:rsidP="00071AA3">
            <w:pPr>
              <w:pStyle w:val="ListParagraph"/>
              <w:numPr>
                <w:ilvl w:val="0"/>
                <w:numId w:val="28"/>
              </w:numPr>
              <w:adjustRightInd w:val="0"/>
              <w:snapToGrid w:val="0"/>
              <w:spacing w:line="360" w:lineRule="auto"/>
              <w:rPr>
                <w:rFonts w:ascii="Times New Roman" w:hAnsi="Times New Roman" w:cs="Times New Roman"/>
              </w:rPr>
            </w:pPr>
            <w:r w:rsidRPr="3702BBA4">
              <w:rPr>
                <w:rFonts w:ascii="Times New Roman" w:hAnsi="Times New Roman" w:cs="Times New Roman"/>
              </w:rPr>
              <w:t>Finance Manager can select the tab to view the Purchase Order.</w:t>
            </w:r>
          </w:p>
          <w:p w14:paraId="77D4DA22" w14:textId="7D3C5D85" w:rsidR="00CF29ED" w:rsidRPr="001E6CCA" w:rsidRDefault="08D5A405" w:rsidP="00071AA3">
            <w:pPr>
              <w:pStyle w:val="ListParagraph"/>
              <w:numPr>
                <w:ilvl w:val="0"/>
                <w:numId w:val="28"/>
              </w:numPr>
              <w:adjustRightInd w:val="0"/>
              <w:snapToGrid w:val="0"/>
              <w:spacing w:line="360" w:lineRule="auto"/>
              <w:rPr>
                <w:rFonts w:ascii="Times New Roman" w:hAnsi="Times New Roman" w:cs="Times New Roman"/>
                <w:sz w:val="24"/>
              </w:rPr>
            </w:pPr>
            <w:r w:rsidRPr="3702BBA4">
              <w:rPr>
                <w:rFonts w:ascii="Times New Roman" w:hAnsi="Times New Roman" w:cs="Times New Roman"/>
              </w:rPr>
              <w:t>A list of Purchase Order will show in the table.</w:t>
            </w:r>
          </w:p>
        </w:tc>
      </w:tr>
      <w:tr w:rsidR="00CF29ED" w:rsidRPr="001E6CCA" w14:paraId="615D9BEA" w14:textId="77777777" w:rsidTr="00573594">
        <w:tc>
          <w:tcPr>
            <w:tcW w:w="1271" w:type="dxa"/>
          </w:tcPr>
          <w:p w14:paraId="7D53C993"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12690125" w14:textId="1998934E" w:rsidR="00CF29ED" w:rsidRPr="001E6CCA" w:rsidRDefault="57C28DFB" w:rsidP="00071AA3">
            <w:pPr>
              <w:pStyle w:val="ListParagraph"/>
              <w:numPr>
                <w:ilvl w:val="0"/>
                <w:numId w:val="39"/>
              </w:numPr>
              <w:adjustRightInd w:val="0"/>
              <w:snapToGrid w:val="0"/>
              <w:spacing w:line="360" w:lineRule="auto"/>
              <w:rPr>
                <w:rFonts w:ascii="Times New Roman" w:eastAsia="Times New Roman" w:hAnsi="Times New Roman" w:cs="Times New Roman"/>
                <w:sz w:val="24"/>
              </w:rPr>
            </w:pPr>
            <w:r w:rsidRPr="3702BBA4">
              <w:rPr>
                <w:rFonts w:ascii="Times New Roman" w:eastAsia="Times New Roman" w:hAnsi="Times New Roman" w:cs="Times New Roman"/>
                <w:sz w:val="24"/>
              </w:rPr>
              <w:t>If the file can’t be written, a message box will prompt to notice the user file can’t be written.</w:t>
            </w:r>
          </w:p>
        </w:tc>
      </w:tr>
    </w:tbl>
    <w:p w14:paraId="50891D3E" w14:textId="77777777" w:rsidR="00CF29ED" w:rsidRPr="00CF29ED" w:rsidRDefault="00CF29ED" w:rsidP="00071AA3">
      <w:pPr>
        <w:adjustRightInd w:val="0"/>
        <w:snapToGrid w:val="0"/>
        <w:spacing w:after="0"/>
        <w:contextualSpacing/>
        <w:rPr>
          <w:lang w:val="en-MY"/>
        </w:rPr>
      </w:pPr>
    </w:p>
    <w:p w14:paraId="7CDF5EBC" w14:textId="46FD6D4B" w:rsidR="00DF7F55" w:rsidRDefault="00DF7F55" w:rsidP="00071AA3">
      <w:pPr>
        <w:pStyle w:val="Heading4"/>
        <w:adjustRightInd w:val="0"/>
        <w:snapToGrid w:val="0"/>
        <w:spacing w:before="0" w:after="0" w:line="360" w:lineRule="auto"/>
        <w:contextualSpacing/>
      </w:pPr>
      <w:bookmarkStart w:id="40" w:name="_Toc199885238"/>
      <w:r>
        <w:t>1.1.1.</w:t>
      </w:r>
      <w:r w:rsidR="00952320">
        <w:t>2</w:t>
      </w:r>
      <w:r w:rsidR="00071AA3">
        <w:t>8</w:t>
      </w:r>
      <w:r>
        <w:t xml:space="preserve"> View purchase requisition (Finance Manager)</w:t>
      </w:r>
      <w:bookmarkEnd w:id="40"/>
    </w:p>
    <w:tbl>
      <w:tblPr>
        <w:tblStyle w:val="TableGrid"/>
        <w:tblW w:w="0" w:type="auto"/>
        <w:tblLook w:val="04A0" w:firstRow="1" w:lastRow="0" w:firstColumn="1" w:lastColumn="0" w:noHBand="0" w:noVBand="1"/>
      </w:tblPr>
      <w:tblGrid>
        <w:gridCol w:w="1630"/>
        <w:gridCol w:w="7369"/>
      </w:tblGrid>
      <w:tr w:rsidR="00CF29ED" w:rsidRPr="001E6CCA" w14:paraId="02451282" w14:textId="77777777" w:rsidTr="00573594">
        <w:tc>
          <w:tcPr>
            <w:tcW w:w="1271" w:type="dxa"/>
          </w:tcPr>
          <w:p w14:paraId="65E354CF"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Use Case</w:t>
            </w:r>
          </w:p>
        </w:tc>
        <w:tc>
          <w:tcPr>
            <w:tcW w:w="7369" w:type="dxa"/>
          </w:tcPr>
          <w:p w14:paraId="5D398235" w14:textId="01A2DD08" w:rsidR="00CF29ED" w:rsidRPr="001E6CCA" w:rsidRDefault="00CF29ED" w:rsidP="00071AA3">
            <w:pPr>
              <w:adjustRightInd w:val="0"/>
              <w:snapToGrid w:val="0"/>
              <w:contextualSpacing/>
              <w:rPr>
                <w:rFonts w:cs="Times New Roman"/>
                <w:sz w:val="24"/>
                <w:szCs w:val="24"/>
              </w:rPr>
            </w:pPr>
            <w:r>
              <w:rPr>
                <w:rFonts w:cs="Times New Roman"/>
                <w:sz w:val="24"/>
                <w:szCs w:val="24"/>
              </w:rPr>
              <w:t>View purchase requisition</w:t>
            </w:r>
          </w:p>
        </w:tc>
      </w:tr>
      <w:tr w:rsidR="00CF29ED" w:rsidRPr="001E6CCA" w14:paraId="6EA5405D" w14:textId="77777777" w:rsidTr="00573594">
        <w:tc>
          <w:tcPr>
            <w:tcW w:w="1271" w:type="dxa"/>
          </w:tcPr>
          <w:p w14:paraId="2EE3C43E"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Brief Description</w:t>
            </w:r>
          </w:p>
        </w:tc>
        <w:tc>
          <w:tcPr>
            <w:tcW w:w="7369" w:type="dxa"/>
          </w:tcPr>
          <w:p w14:paraId="72EC4F25" w14:textId="55E540A4" w:rsidR="00CF29ED" w:rsidRPr="001E6CCA" w:rsidRDefault="29EE34FD" w:rsidP="00071AA3">
            <w:pPr>
              <w:adjustRightInd w:val="0"/>
              <w:snapToGrid w:val="0"/>
              <w:contextualSpacing/>
              <w:jc w:val="left"/>
              <w:rPr>
                <w:rFonts w:eastAsia="Times New Roman" w:cs="Times New Roman"/>
                <w:sz w:val="24"/>
                <w:szCs w:val="24"/>
              </w:rPr>
            </w:pPr>
            <w:r w:rsidRPr="3702BBA4">
              <w:rPr>
                <w:rFonts w:eastAsia="Times New Roman" w:cs="Times New Roman"/>
                <w:sz w:val="24"/>
                <w:szCs w:val="24"/>
              </w:rPr>
              <w:t>Finance Manager can view Purchase Requisition that raised by Sales Manager.</w:t>
            </w:r>
          </w:p>
        </w:tc>
      </w:tr>
      <w:tr w:rsidR="00CF29ED" w:rsidRPr="001E6CCA" w14:paraId="1EC24524" w14:textId="77777777" w:rsidTr="00573594">
        <w:tc>
          <w:tcPr>
            <w:tcW w:w="1271" w:type="dxa"/>
          </w:tcPr>
          <w:p w14:paraId="54A32ECA"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Actors</w:t>
            </w:r>
          </w:p>
        </w:tc>
        <w:tc>
          <w:tcPr>
            <w:tcW w:w="7369" w:type="dxa"/>
          </w:tcPr>
          <w:p w14:paraId="1346D0BB" w14:textId="77777777" w:rsidR="00CF29ED" w:rsidRPr="001E6CCA" w:rsidRDefault="00CF29ED" w:rsidP="00071AA3">
            <w:pPr>
              <w:adjustRightInd w:val="0"/>
              <w:snapToGrid w:val="0"/>
              <w:contextualSpacing/>
              <w:jc w:val="left"/>
              <w:rPr>
                <w:rFonts w:cs="Times New Roman"/>
                <w:sz w:val="24"/>
                <w:szCs w:val="24"/>
              </w:rPr>
            </w:pPr>
            <w:r>
              <w:rPr>
                <w:rFonts w:cs="Times New Roman"/>
                <w:sz w:val="24"/>
                <w:szCs w:val="24"/>
              </w:rPr>
              <w:t>Finance Manager</w:t>
            </w:r>
          </w:p>
        </w:tc>
      </w:tr>
      <w:tr w:rsidR="00CF29ED" w:rsidRPr="001E6CCA" w14:paraId="6ADFD717" w14:textId="77777777" w:rsidTr="00573594">
        <w:tc>
          <w:tcPr>
            <w:tcW w:w="1271" w:type="dxa"/>
          </w:tcPr>
          <w:p w14:paraId="1DE33A31"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Preconditions</w:t>
            </w:r>
          </w:p>
        </w:tc>
        <w:tc>
          <w:tcPr>
            <w:tcW w:w="7369" w:type="dxa"/>
          </w:tcPr>
          <w:p w14:paraId="313C218C" w14:textId="516D0C55" w:rsidR="00CF29ED" w:rsidRPr="001E6CCA" w:rsidRDefault="272F2FAA" w:rsidP="00071AA3">
            <w:pPr>
              <w:pStyle w:val="ListParagraph"/>
              <w:numPr>
                <w:ilvl w:val="0"/>
                <w:numId w:val="41"/>
              </w:numPr>
              <w:adjustRightInd w:val="0"/>
              <w:snapToGrid w:val="0"/>
              <w:spacing w:line="360" w:lineRule="auto"/>
              <w:rPr>
                <w:rFonts w:ascii="Times New Roman" w:eastAsia="Times New Roman" w:hAnsi="Times New Roman" w:cs="Times New Roman"/>
              </w:rPr>
            </w:pPr>
            <w:r w:rsidRPr="3702BBA4">
              <w:rPr>
                <w:rFonts w:ascii="Times New Roman" w:eastAsia="Times New Roman" w:hAnsi="Times New Roman" w:cs="Times New Roman"/>
                <w:sz w:val="24"/>
              </w:rPr>
              <w:t>Finance manager must be logged in to system with valid manager credentials.</w:t>
            </w:r>
          </w:p>
        </w:tc>
      </w:tr>
      <w:tr w:rsidR="00CF29ED" w:rsidRPr="001E6CCA" w14:paraId="70657A6F" w14:textId="77777777" w:rsidTr="00573594">
        <w:tc>
          <w:tcPr>
            <w:tcW w:w="1271" w:type="dxa"/>
          </w:tcPr>
          <w:p w14:paraId="284B8864"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Main Flow</w:t>
            </w:r>
          </w:p>
        </w:tc>
        <w:tc>
          <w:tcPr>
            <w:tcW w:w="7369" w:type="dxa"/>
          </w:tcPr>
          <w:p w14:paraId="51D480E2" w14:textId="6A8736A9" w:rsidR="00CF29ED" w:rsidRPr="001E6CCA" w:rsidRDefault="51380C4B" w:rsidP="00071AA3">
            <w:pPr>
              <w:pStyle w:val="ListParagraph"/>
              <w:numPr>
                <w:ilvl w:val="0"/>
                <w:numId w:val="29"/>
              </w:numPr>
              <w:adjustRightInd w:val="0"/>
              <w:snapToGrid w:val="0"/>
              <w:spacing w:line="360" w:lineRule="auto"/>
              <w:rPr>
                <w:rFonts w:ascii="Times New Roman" w:hAnsi="Times New Roman" w:cs="Times New Roman"/>
                <w:sz w:val="24"/>
              </w:rPr>
            </w:pPr>
            <w:r w:rsidRPr="3702BBA4">
              <w:rPr>
                <w:rFonts w:ascii="Times New Roman" w:hAnsi="Times New Roman" w:cs="Times New Roman"/>
              </w:rPr>
              <w:t>Finance Manager enter “Purchase Requisition” page.</w:t>
            </w:r>
          </w:p>
          <w:p w14:paraId="74BC21B1" w14:textId="59D2589C" w:rsidR="00CF29ED" w:rsidRPr="001E6CCA" w:rsidRDefault="51380C4B" w:rsidP="00071AA3">
            <w:pPr>
              <w:pStyle w:val="ListParagraph"/>
              <w:numPr>
                <w:ilvl w:val="0"/>
                <w:numId w:val="29"/>
              </w:numPr>
              <w:adjustRightInd w:val="0"/>
              <w:snapToGrid w:val="0"/>
              <w:spacing w:line="360" w:lineRule="auto"/>
              <w:rPr>
                <w:rFonts w:ascii="Times New Roman" w:hAnsi="Times New Roman" w:cs="Times New Roman"/>
                <w:sz w:val="24"/>
              </w:rPr>
            </w:pPr>
            <w:r w:rsidRPr="3702BBA4">
              <w:rPr>
                <w:rFonts w:ascii="Times New Roman" w:hAnsi="Times New Roman" w:cs="Times New Roman"/>
              </w:rPr>
              <w:t xml:space="preserve">A list of Purchase </w:t>
            </w:r>
            <w:proofErr w:type="spellStart"/>
            <w:r w:rsidR="0ADFBEF3" w:rsidRPr="3702BBA4">
              <w:rPr>
                <w:rFonts w:ascii="Times New Roman" w:hAnsi="Times New Roman" w:cs="Times New Roman"/>
              </w:rPr>
              <w:t>Requisition</w:t>
            </w:r>
            <w:r w:rsidRPr="3702BBA4">
              <w:rPr>
                <w:rFonts w:ascii="Times New Roman" w:hAnsi="Times New Roman" w:cs="Times New Roman"/>
              </w:rPr>
              <w:t>will</w:t>
            </w:r>
            <w:proofErr w:type="spellEnd"/>
            <w:r w:rsidRPr="3702BBA4">
              <w:rPr>
                <w:rFonts w:ascii="Times New Roman" w:hAnsi="Times New Roman" w:cs="Times New Roman"/>
              </w:rPr>
              <w:t xml:space="preserve"> show in the table.</w:t>
            </w:r>
          </w:p>
        </w:tc>
      </w:tr>
      <w:tr w:rsidR="00CF29ED" w:rsidRPr="001E6CCA" w14:paraId="13B6603E" w14:textId="77777777" w:rsidTr="00573594">
        <w:tc>
          <w:tcPr>
            <w:tcW w:w="1271" w:type="dxa"/>
          </w:tcPr>
          <w:p w14:paraId="0016ED56" w14:textId="77777777" w:rsidR="00CF29ED" w:rsidRPr="001E6CCA" w:rsidRDefault="00CF29ED" w:rsidP="00071AA3">
            <w:pPr>
              <w:adjustRightInd w:val="0"/>
              <w:snapToGrid w:val="0"/>
              <w:contextualSpacing/>
              <w:rPr>
                <w:rFonts w:cs="Times New Roman"/>
                <w:b/>
                <w:bCs/>
                <w:sz w:val="24"/>
                <w:szCs w:val="24"/>
              </w:rPr>
            </w:pPr>
            <w:r w:rsidRPr="001E6CCA">
              <w:rPr>
                <w:rFonts w:cs="Times New Roman"/>
                <w:b/>
                <w:bCs/>
                <w:sz w:val="24"/>
                <w:szCs w:val="24"/>
              </w:rPr>
              <w:t>Alternative Flows</w:t>
            </w:r>
          </w:p>
        </w:tc>
        <w:tc>
          <w:tcPr>
            <w:tcW w:w="7369" w:type="dxa"/>
          </w:tcPr>
          <w:p w14:paraId="0A9BBD35" w14:textId="53EC75AB" w:rsidR="00CF29ED" w:rsidRPr="001E6CCA" w:rsidRDefault="0E13534E" w:rsidP="00071AA3">
            <w:pPr>
              <w:pStyle w:val="ListParagraph"/>
              <w:numPr>
                <w:ilvl w:val="0"/>
                <w:numId w:val="39"/>
              </w:numPr>
              <w:adjustRightInd w:val="0"/>
              <w:snapToGrid w:val="0"/>
              <w:spacing w:line="360" w:lineRule="auto"/>
              <w:rPr>
                <w:rFonts w:ascii="Times New Roman" w:eastAsia="Times New Roman" w:hAnsi="Times New Roman" w:cs="Times New Roman"/>
                <w:sz w:val="24"/>
              </w:rPr>
            </w:pPr>
            <w:r w:rsidRPr="3702BBA4">
              <w:rPr>
                <w:rFonts w:ascii="Times New Roman" w:eastAsia="Times New Roman" w:hAnsi="Times New Roman" w:cs="Times New Roman"/>
                <w:sz w:val="24"/>
              </w:rPr>
              <w:t>If the file can’t be written, a message box will prompt to notice the user file can’t be written.</w:t>
            </w:r>
          </w:p>
        </w:tc>
      </w:tr>
    </w:tbl>
    <w:p w14:paraId="6066E16F" w14:textId="77777777" w:rsidR="00CF29ED" w:rsidRPr="00CF29ED" w:rsidRDefault="00CF29ED" w:rsidP="00071AA3">
      <w:pPr>
        <w:adjustRightInd w:val="0"/>
        <w:snapToGrid w:val="0"/>
        <w:spacing w:after="0"/>
        <w:contextualSpacing/>
        <w:rPr>
          <w:lang w:val="en-MY"/>
        </w:rPr>
      </w:pPr>
    </w:p>
    <w:p w14:paraId="4803566A" w14:textId="77777777" w:rsidR="00DF76E0" w:rsidRDefault="00DF76E0" w:rsidP="00071AA3">
      <w:pPr>
        <w:adjustRightInd w:val="0"/>
        <w:snapToGrid w:val="0"/>
        <w:spacing w:after="0"/>
        <w:contextualSpacing/>
        <w:jc w:val="left"/>
        <w:rPr>
          <w:rFonts w:eastAsiaTheme="majorEastAsia" w:cs="Times New Roman"/>
          <w:b/>
          <w:kern w:val="2"/>
          <w:sz w:val="30"/>
          <w:szCs w:val="32"/>
          <w:lang w:val="en-MY"/>
          <w14:ligatures w14:val="standardContextual"/>
        </w:rPr>
      </w:pPr>
      <w:r>
        <w:rPr>
          <w:rFonts w:cs="Times New Roman"/>
        </w:rPr>
        <w:br w:type="page"/>
      </w:r>
    </w:p>
    <w:p w14:paraId="7EDC932D" w14:textId="77777777" w:rsidR="00227782" w:rsidRDefault="00227782" w:rsidP="00071AA3">
      <w:pPr>
        <w:pStyle w:val="Heading2"/>
        <w:adjustRightInd w:val="0"/>
        <w:snapToGrid w:val="0"/>
        <w:spacing w:before="0" w:after="0" w:line="360" w:lineRule="auto"/>
        <w:contextualSpacing/>
        <w:rPr>
          <w:rFonts w:cs="Times New Roman"/>
        </w:rPr>
        <w:sectPr w:rsidR="00227782" w:rsidSect="0065123A">
          <w:headerReference w:type="default" r:id="rId13"/>
          <w:footerReference w:type="default" r:id="rId14"/>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bookmarkStart w:id="41" w:name="_Toc199772197"/>
      <w:bookmarkStart w:id="42" w:name="_Toc199772241"/>
      <w:bookmarkStart w:id="43" w:name="_Toc199772397"/>
    </w:p>
    <w:p w14:paraId="280FE08D" w14:textId="504A6A78" w:rsidR="00227782" w:rsidRDefault="00700EA8" w:rsidP="00071AA3">
      <w:pPr>
        <w:pStyle w:val="Heading2"/>
        <w:adjustRightInd w:val="0"/>
        <w:snapToGrid w:val="0"/>
        <w:spacing w:before="0" w:after="0" w:line="360" w:lineRule="auto"/>
        <w:contextualSpacing/>
        <w:rPr>
          <w:rFonts w:cs="Times New Roman"/>
        </w:rPr>
      </w:pPr>
      <w:bookmarkStart w:id="44" w:name="_Toc199885239"/>
      <w:r w:rsidRPr="001E6CCA">
        <w:rPr>
          <w:rFonts w:cs="Times New Roman"/>
        </w:rPr>
        <w:lastRenderedPageBreak/>
        <w:t>1.2 Class Diagram</w:t>
      </w:r>
      <w:bookmarkEnd w:id="44"/>
    </w:p>
    <w:p w14:paraId="62B3EE40" w14:textId="62233AB2" w:rsidR="002B5271" w:rsidRPr="00FA0C14" w:rsidRDefault="00116F67" w:rsidP="00FA0C14">
      <w:pPr>
        <w:adjustRightInd w:val="0"/>
        <w:snapToGrid w:val="0"/>
        <w:spacing w:after="0"/>
        <w:contextualSpacing/>
        <w:jc w:val="center"/>
        <w:rPr>
          <w:b/>
          <w:bCs/>
          <w:i/>
          <w:iCs/>
          <w:lang w:val="en-MY"/>
        </w:rPr>
      </w:pPr>
      <w:r w:rsidRPr="00594EA7">
        <w:rPr>
          <w:b/>
          <w:bCs/>
          <w:i/>
          <w:iCs/>
          <w:lang w:val="en-MY"/>
        </w:rPr>
        <w:t xml:space="preserve">Note: Different </w:t>
      </w:r>
      <w:r w:rsidR="008170CB" w:rsidRPr="00594EA7">
        <w:rPr>
          <w:b/>
          <w:bCs/>
          <w:i/>
          <w:iCs/>
          <w:lang w:val="en-MY"/>
        </w:rPr>
        <w:t xml:space="preserve">thicknesses </w:t>
      </w:r>
      <w:r w:rsidR="00594EA7" w:rsidRPr="00594EA7">
        <w:rPr>
          <w:b/>
          <w:bCs/>
          <w:i/>
          <w:iCs/>
          <w:lang w:val="en-MY"/>
        </w:rPr>
        <w:t xml:space="preserve">of </w:t>
      </w:r>
      <w:r w:rsidR="00F01822" w:rsidRPr="00594EA7">
        <w:rPr>
          <w:b/>
          <w:bCs/>
          <w:i/>
          <w:iCs/>
          <w:lang w:val="en-MY"/>
        </w:rPr>
        <w:t xml:space="preserve">dotted lines represent different directions </w:t>
      </w:r>
      <w:r w:rsidR="00594EA7" w:rsidRPr="00594EA7">
        <w:rPr>
          <w:b/>
          <w:bCs/>
          <w:i/>
          <w:iCs/>
          <w:lang w:val="en-MY"/>
        </w:rPr>
        <w:t>in &lt;&lt;</w:t>
      </w:r>
      <w:proofErr w:type="spellStart"/>
      <w:r w:rsidR="00594EA7" w:rsidRPr="00594EA7">
        <w:rPr>
          <w:b/>
          <w:bCs/>
          <w:i/>
          <w:iCs/>
          <w:lang w:val="en-MY"/>
        </w:rPr>
        <w:t>Interf</w:t>
      </w:r>
      <w:r w:rsidR="00FA0C14">
        <w:rPr>
          <w:b/>
          <w:bCs/>
          <w:i/>
          <w:iCs/>
          <w:lang w:val="en-MY"/>
        </w:rPr>
        <w:t>eo</w:t>
      </w:r>
      <w:r w:rsidR="00594EA7" w:rsidRPr="00594EA7">
        <w:rPr>
          <w:b/>
          <w:bCs/>
          <w:i/>
          <w:iCs/>
          <w:lang w:val="en-MY"/>
        </w:rPr>
        <w:t>ace</w:t>
      </w:r>
      <w:proofErr w:type="spellEnd"/>
      <w:r w:rsidR="00594EA7" w:rsidRPr="00594EA7">
        <w:rPr>
          <w:b/>
          <w:bCs/>
          <w:i/>
          <w:iCs/>
          <w:lang w:val="en-MY"/>
        </w:rPr>
        <w:t>&gt;&gt;.</w:t>
      </w:r>
      <w:r w:rsidR="00700EA8">
        <w:rPr>
          <w:noProof/>
        </w:rPr>
        <w:drawing>
          <wp:inline distT="0" distB="0" distL="0" distR="0" wp14:anchorId="4DE22D99" wp14:editId="0C40EE7D">
            <wp:extent cx="7637355" cy="4733364"/>
            <wp:effectExtent l="0" t="0" r="1905" b="0"/>
            <wp:docPr id="916782908"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7637355" cy="4733364"/>
                    </a:xfrm>
                    <a:prstGeom prst="rect">
                      <a:avLst/>
                    </a:prstGeom>
                  </pic:spPr>
                </pic:pic>
              </a:graphicData>
            </a:graphic>
          </wp:inline>
        </w:drawing>
      </w:r>
    </w:p>
    <w:p w14:paraId="4188E1AB" w14:textId="0506DFF0" w:rsidR="00700EA8" w:rsidRPr="00700EA8" w:rsidRDefault="002B5271" w:rsidP="00071AA3">
      <w:pPr>
        <w:pStyle w:val="Caption"/>
        <w:adjustRightInd w:val="0"/>
        <w:snapToGrid w:val="0"/>
        <w:spacing w:after="0" w:line="360" w:lineRule="auto"/>
        <w:contextualSpacing/>
        <w:rPr>
          <w:lang w:val="en-MY"/>
        </w:rPr>
        <w:sectPr w:rsidR="00700EA8" w:rsidRPr="00700EA8" w:rsidSect="00700EA8">
          <w:pgSz w:w="16838" w:h="11906" w:orient="landscape"/>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t xml:space="preserve">Figure </w:t>
      </w:r>
      <w:r>
        <w:fldChar w:fldCharType="begin"/>
      </w:r>
      <w:r>
        <w:instrText xml:space="preserve"> SEQ Figure \* ARABIC </w:instrText>
      </w:r>
      <w:r>
        <w:fldChar w:fldCharType="separate"/>
      </w:r>
      <w:r w:rsidR="007B3EDA">
        <w:rPr>
          <w:noProof/>
        </w:rPr>
        <w:t>2</w:t>
      </w:r>
      <w:r>
        <w:fldChar w:fldCharType="end"/>
      </w:r>
      <w:r>
        <w:rPr>
          <w:rFonts w:hint="eastAsia"/>
        </w:rPr>
        <w:t xml:space="preserve">: </w:t>
      </w:r>
      <w:r w:rsidRPr="00570A4C">
        <w:t>Automated Purchase Order Management System (OWSB)</w:t>
      </w:r>
    </w:p>
    <w:bookmarkEnd w:id="41"/>
    <w:bookmarkEnd w:id="42"/>
    <w:bookmarkEnd w:id="43"/>
    <w:p w14:paraId="13FF4BA6" w14:textId="2AC852F5" w:rsidR="00C10207" w:rsidRDefault="00EB110E" w:rsidP="00071AA3">
      <w:pPr>
        <w:adjustRightInd w:val="0"/>
        <w:snapToGrid w:val="0"/>
        <w:spacing w:after="0"/>
        <w:contextualSpacing/>
        <w:rPr>
          <w:lang w:val="en-MY"/>
        </w:rPr>
      </w:pPr>
      <w:r w:rsidRPr="00EB110E">
        <w:rPr>
          <w:lang w:val="en-MY"/>
        </w:rPr>
        <w:lastRenderedPageBreak/>
        <w:t xml:space="preserve">The class diagram models the core </w:t>
      </w:r>
      <w:proofErr w:type="spellStart"/>
      <w:r w:rsidRPr="00EB110E">
        <w:rPr>
          <w:lang w:val="en-MY"/>
        </w:rPr>
        <w:t>structe</w:t>
      </w:r>
      <w:proofErr w:type="spellEnd"/>
      <w:r w:rsidRPr="00EB110E">
        <w:rPr>
          <w:lang w:val="en-MY"/>
        </w:rPr>
        <w:t xml:space="preserve"> of the Automated Purchase Order Management System (OWSB) using object-oriented principles.</w:t>
      </w:r>
      <w:r w:rsidR="00A71DFD">
        <w:rPr>
          <w:rFonts w:hint="eastAsia"/>
          <w:lang w:val="en-MY"/>
        </w:rPr>
        <w:t xml:space="preserve"> It </w:t>
      </w:r>
      <w:r w:rsidR="002513A8">
        <w:rPr>
          <w:lang w:val="en-MY"/>
        </w:rPr>
        <w:t>consists</w:t>
      </w:r>
      <w:r w:rsidR="00A71DFD">
        <w:rPr>
          <w:rFonts w:hint="eastAsia"/>
          <w:lang w:val="en-MY"/>
        </w:rPr>
        <w:t xml:space="preserve"> various of roles such as </w:t>
      </w:r>
      <w:r w:rsidR="002513A8">
        <w:rPr>
          <w:rFonts w:hint="eastAsia"/>
          <w:lang w:val="en-MY"/>
        </w:rPr>
        <w:t>Sales Manager, Purchase Manager, Finance Manager, Inventory Manager and Administrato</w:t>
      </w:r>
      <w:r w:rsidR="004D446C">
        <w:rPr>
          <w:rFonts w:hint="eastAsia"/>
          <w:lang w:val="en-MY"/>
        </w:rPr>
        <w:t xml:space="preserve">r. These roles are extending a superclass </w:t>
      </w:r>
      <w:r w:rsidR="00E6486C">
        <w:rPr>
          <w:lang w:val="en-MY"/>
        </w:rPr>
        <w:t>“</w:t>
      </w:r>
      <w:r w:rsidR="00E6486C">
        <w:rPr>
          <w:rFonts w:hint="eastAsia"/>
          <w:lang w:val="en-MY"/>
        </w:rPr>
        <w:t>User</w:t>
      </w:r>
      <w:r w:rsidR="00763AC3">
        <w:rPr>
          <w:lang w:val="en-MY"/>
        </w:rPr>
        <w:t>” and</w:t>
      </w:r>
      <w:r w:rsidR="003E0A24">
        <w:rPr>
          <w:rFonts w:hint="eastAsia"/>
          <w:lang w:val="en-MY"/>
        </w:rPr>
        <w:t xml:space="preserve"> connecting </w:t>
      </w:r>
      <w:r w:rsidR="00763AC3">
        <w:rPr>
          <w:lang w:val="en-MY"/>
        </w:rPr>
        <w:t>other</w:t>
      </w:r>
      <w:r w:rsidR="003E0A24">
        <w:rPr>
          <w:rFonts w:hint="eastAsia"/>
          <w:lang w:val="en-MY"/>
        </w:rPr>
        <w:t xml:space="preserve"> clas</w:t>
      </w:r>
      <w:r w:rsidR="00763AC3">
        <w:rPr>
          <w:rFonts w:hint="eastAsia"/>
          <w:lang w:val="en-MY"/>
        </w:rPr>
        <w:t>ses. For instance, Inv</w:t>
      </w:r>
      <w:r w:rsidR="00763AC3">
        <w:rPr>
          <w:lang w:val="en-MY"/>
        </w:rPr>
        <w:t xml:space="preserve">entory Report </w:t>
      </w:r>
      <w:r w:rsidR="00714750">
        <w:rPr>
          <w:lang w:val="en-MY"/>
        </w:rPr>
        <w:t xml:space="preserve">, Purchase Order, Purchase Requisition and others related reports. Besides, interfaces and enumerations are also </w:t>
      </w:r>
      <w:r w:rsidR="00C660AE">
        <w:rPr>
          <w:lang w:val="en-MY"/>
        </w:rPr>
        <w:t xml:space="preserve">used </w:t>
      </w:r>
      <w:r w:rsidR="00092960">
        <w:rPr>
          <w:lang w:val="en-MY"/>
        </w:rPr>
        <w:t>implement role-specific contracts and promote</w:t>
      </w:r>
      <w:r w:rsidR="00475864">
        <w:rPr>
          <w:lang w:val="en-MY"/>
        </w:rPr>
        <w:t xml:space="preserve"> abstraction</w:t>
      </w:r>
      <w:r w:rsidR="00C10207">
        <w:rPr>
          <w:lang w:val="en-MY"/>
        </w:rPr>
        <w:t xml:space="preserve"> in this class diagram.</w:t>
      </w:r>
    </w:p>
    <w:p w14:paraId="1B989E4C" w14:textId="77777777" w:rsidR="00C10207" w:rsidRDefault="00C10207" w:rsidP="00071AA3">
      <w:pPr>
        <w:adjustRightInd w:val="0"/>
        <w:snapToGrid w:val="0"/>
        <w:spacing w:after="0"/>
        <w:contextualSpacing/>
        <w:rPr>
          <w:lang w:val="en-MY"/>
        </w:rPr>
      </w:pPr>
    </w:p>
    <w:p w14:paraId="2E13BD04" w14:textId="77777777" w:rsidR="009A6926" w:rsidRDefault="00272292" w:rsidP="00071AA3">
      <w:pPr>
        <w:adjustRightInd w:val="0"/>
        <w:snapToGrid w:val="0"/>
        <w:spacing w:after="0"/>
        <w:contextualSpacing/>
        <w:rPr>
          <w:lang w:val="en-MY"/>
        </w:rPr>
      </w:pPr>
      <w:bookmarkStart w:id="45" w:name="_Toc199772198"/>
      <w:bookmarkStart w:id="46" w:name="_Toc199772242"/>
      <w:bookmarkStart w:id="47" w:name="_Toc199772398"/>
      <w:r>
        <w:rPr>
          <w:lang w:val="en-MY"/>
        </w:rPr>
        <w:t xml:space="preserve">The “User” superclass, which is at the top of hierarchy, </w:t>
      </w:r>
      <w:r w:rsidR="00F721CB" w:rsidRPr="00F721CB">
        <w:rPr>
          <w:lang w:val="en-MY"/>
        </w:rPr>
        <w:t xml:space="preserve">has the following core attributes: role, email, </w:t>
      </w:r>
      <w:proofErr w:type="spellStart"/>
      <w:r w:rsidR="00F721CB" w:rsidRPr="00F721CB">
        <w:rPr>
          <w:lang w:val="en-MY"/>
        </w:rPr>
        <w:t>userID</w:t>
      </w:r>
      <w:proofErr w:type="spellEnd"/>
      <w:r w:rsidR="00F721CB" w:rsidRPr="00F721CB">
        <w:rPr>
          <w:lang w:val="en-MY"/>
        </w:rPr>
        <w:t>, and name. It also has a method called getUserRole() that retrieves the role. By inheriting from User, all specialized user roles</w:t>
      </w:r>
      <w:r w:rsidR="003F513A">
        <w:rPr>
          <w:lang w:val="en-MY"/>
        </w:rPr>
        <w:t xml:space="preserve">, which are </w:t>
      </w:r>
      <w:r w:rsidR="00F721CB" w:rsidRPr="00F721CB">
        <w:rPr>
          <w:lang w:val="en-MY"/>
        </w:rPr>
        <w:t>including SalesManager, PurchaseManager, FinanceManager, InventoryManager, and Administrato</w:t>
      </w:r>
      <w:r w:rsidR="003F513A">
        <w:rPr>
          <w:lang w:val="en-MY"/>
        </w:rPr>
        <w:t xml:space="preserve">r, </w:t>
      </w:r>
      <w:r w:rsidR="00F721CB" w:rsidRPr="00F721CB">
        <w:rPr>
          <w:lang w:val="en-MY"/>
        </w:rPr>
        <w:t xml:space="preserve">can access its common attributes and actions. </w:t>
      </w:r>
      <w:r w:rsidR="003F513A" w:rsidRPr="003F513A">
        <w:rPr>
          <w:lang w:val="en-MY"/>
        </w:rPr>
        <w:t xml:space="preserve">The enumeration Role defines all valid user roles in the system: </w:t>
      </w:r>
    </w:p>
    <w:p w14:paraId="736C7850" w14:textId="4D270619" w:rsidR="00F721CB" w:rsidRDefault="003F513A" w:rsidP="00071AA3">
      <w:pPr>
        <w:adjustRightInd w:val="0"/>
        <w:snapToGrid w:val="0"/>
        <w:spacing w:after="0"/>
        <w:contextualSpacing/>
        <w:rPr>
          <w:lang w:val="en-MY"/>
        </w:rPr>
      </w:pPr>
      <w:r w:rsidRPr="003F513A">
        <w:rPr>
          <w:lang w:val="en-MY"/>
        </w:rPr>
        <w:t>SALES</w:t>
      </w:r>
      <w:r w:rsidR="009A6926">
        <w:rPr>
          <w:lang w:val="en-MY"/>
        </w:rPr>
        <w:t xml:space="preserve"> </w:t>
      </w:r>
      <w:r w:rsidRPr="003F513A">
        <w:rPr>
          <w:lang w:val="en-MY"/>
        </w:rPr>
        <w:t>MANAGER,</w:t>
      </w:r>
      <w:r w:rsidR="009A6926">
        <w:rPr>
          <w:lang w:val="en-MY"/>
        </w:rPr>
        <w:t xml:space="preserve"> </w:t>
      </w:r>
      <w:r w:rsidRPr="003F513A">
        <w:rPr>
          <w:lang w:val="en-MY"/>
        </w:rPr>
        <w:t>PURCHASE</w:t>
      </w:r>
      <w:r w:rsidR="009A6926">
        <w:rPr>
          <w:lang w:val="en-MY"/>
        </w:rPr>
        <w:t xml:space="preserve"> </w:t>
      </w:r>
      <w:r w:rsidRPr="003F513A">
        <w:rPr>
          <w:lang w:val="en-MY"/>
        </w:rPr>
        <w:t>MANAGER, INVENTORY</w:t>
      </w:r>
      <w:r w:rsidR="009A6926">
        <w:rPr>
          <w:lang w:val="en-MY"/>
        </w:rPr>
        <w:t xml:space="preserve"> </w:t>
      </w:r>
      <w:r w:rsidRPr="003F513A">
        <w:rPr>
          <w:lang w:val="en-MY"/>
        </w:rPr>
        <w:t>MANAGER, FINANCE</w:t>
      </w:r>
      <w:r w:rsidR="009A6926">
        <w:rPr>
          <w:lang w:val="en-MY"/>
        </w:rPr>
        <w:t xml:space="preserve"> </w:t>
      </w:r>
      <w:r w:rsidRPr="003F513A">
        <w:rPr>
          <w:lang w:val="en-MY"/>
        </w:rPr>
        <w:t>MANAGER</w:t>
      </w:r>
      <w:r w:rsidR="009A6926">
        <w:rPr>
          <w:lang w:val="en-MY"/>
        </w:rPr>
        <w:t>,</w:t>
      </w:r>
      <w:r w:rsidRPr="003F513A">
        <w:rPr>
          <w:lang w:val="en-MY"/>
        </w:rPr>
        <w:t xml:space="preserve"> ADMIN</w:t>
      </w:r>
      <w:r w:rsidR="009A6926">
        <w:rPr>
          <w:lang w:val="en-MY"/>
        </w:rPr>
        <w:t>.</w:t>
      </w:r>
      <w:r w:rsidR="0070464D">
        <w:rPr>
          <w:lang w:val="en-MY"/>
        </w:rPr>
        <w:t xml:space="preserve"> (</w:t>
      </w:r>
      <w:r w:rsidR="00BB4887">
        <w:rPr>
          <w:lang w:val="en-MY"/>
        </w:rPr>
        <w:t>Role section only can choose from these five roles)</w:t>
      </w:r>
    </w:p>
    <w:p w14:paraId="64EA05EF" w14:textId="77777777" w:rsidR="009A6926" w:rsidRPr="00F721CB" w:rsidRDefault="009A6926" w:rsidP="00071AA3">
      <w:pPr>
        <w:adjustRightInd w:val="0"/>
        <w:snapToGrid w:val="0"/>
        <w:spacing w:after="0"/>
        <w:contextualSpacing/>
        <w:rPr>
          <w:lang w:val="en-MY"/>
        </w:rPr>
      </w:pPr>
    </w:p>
    <w:p w14:paraId="0651AED2" w14:textId="594ED16F" w:rsidR="001229E4" w:rsidRDefault="005B5CB4" w:rsidP="00071AA3">
      <w:pPr>
        <w:adjustRightInd w:val="0"/>
        <w:snapToGrid w:val="0"/>
        <w:spacing w:after="0"/>
        <w:contextualSpacing/>
        <w:rPr>
          <w:lang w:val="en-MY"/>
        </w:rPr>
      </w:pPr>
      <w:r>
        <w:rPr>
          <w:lang w:val="en-MY"/>
        </w:rPr>
        <w:t>T</w:t>
      </w:r>
      <w:r w:rsidR="000F0C0B">
        <w:rPr>
          <w:lang w:val="en-MY"/>
        </w:rPr>
        <w:t xml:space="preserve">he ‘Sales Manager” class handles functionalities like </w:t>
      </w:r>
      <w:r w:rsidR="00BD3C52">
        <w:rPr>
          <w:lang w:val="en-MY"/>
        </w:rPr>
        <w:t xml:space="preserve">loading and saving from files, </w:t>
      </w:r>
      <w:r w:rsidR="00227F45">
        <w:rPr>
          <w:lang w:val="en-MY"/>
        </w:rPr>
        <w:t>accessing suppliers, creating Purchase Requisition (PR)</w:t>
      </w:r>
      <w:r w:rsidR="003665C2">
        <w:rPr>
          <w:lang w:val="en-MY"/>
        </w:rPr>
        <w:t>, viewing Purchase Order and so forth.</w:t>
      </w:r>
      <w:r w:rsidR="003665C2" w:rsidRPr="003665C2">
        <w:t xml:space="preserve"> </w:t>
      </w:r>
      <w:r w:rsidR="003665C2" w:rsidRPr="003665C2">
        <w:rPr>
          <w:lang w:val="en-MY"/>
        </w:rPr>
        <w:t>Attributes include file references (</w:t>
      </w:r>
      <w:proofErr w:type="spellStart"/>
      <w:r w:rsidR="003665C2" w:rsidRPr="003665C2">
        <w:rPr>
          <w:lang w:val="en-MY"/>
        </w:rPr>
        <w:t>poFile</w:t>
      </w:r>
      <w:proofErr w:type="spellEnd"/>
      <w:r w:rsidR="003665C2" w:rsidRPr="003665C2">
        <w:rPr>
          <w:lang w:val="en-MY"/>
        </w:rPr>
        <w:t xml:space="preserve">, </w:t>
      </w:r>
      <w:proofErr w:type="spellStart"/>
      <w:r w:rsidR="003665C2" w:rsidRPr="003665C2">
        <w:rPr>
          <w:lang w:val="en-MY"/>
        </w:rPr>
        <w:t>prFile</w:t>
      </w:r>
      <w:proofErr w:type="spellEnd"/>
      <w:r w:rsidR="003665C2" w:rsidRPr="003665C2">
        <w:rPr>
          <w:lang w:val="en-MY"/>
        </w:rPr>
        <w:t xml:space="preserve">, </w:t>
      </w:r>
      <w:proofErr w:type="spellStart"/>
      <w:r w:rsidR="003665C2" w:rsidRPr="003665C2">
        <w:rPr>
          <w:lang w:val="en-MY"/>
        </w:rPr>
        <w:t>itemFile</w:t>
      </w:r>
      <w:proofErr w:type="spellEnd"/>
      <w:r w:rsidR="003665C2" w:rsidRPr="003665C2">
        <w:rPr>
          <w:lang w:val="en-MY"/>
        </w:rPr>
        <w:t xml:space="preserve">, etc.) and sales-specific data like </w:t>
      </w:r>
      <w:proofErr w:type="spellStart"/>
      <w:r w:rsidR="003665C2" w:rsidRPr="003665C2">
        <w:rPr>
          <w:lang w:val="en-MY"/>
        </w:rPr>
        <w:t>quantitySold</w:t>
      </w:r>
      <w:proofErr w:type="spellEnd"/>
      <w:r w:rsidR="003665C2" w:rsidRPr="003665C2">
        <w:rPr>
          <w:lang w:val="en-MY"/>
        </w:rPr>
        <w:t>.</w:t>
      </w:r>
      <w:r w:rsidR="001229E4">
        <w:rPr>
          <w:lang w:val="en-MY"/>
        </w:rPr>
        <w:t xml:space="preserve"> </w:t>
      </w:r>
      <w:proofErr w:type="spellStart"/>
      <w:r w:rsidR="001229E4" w:rsidRPr="001229E4">
        <w:rPr>
          <w:lang w:val="en-MY"/>
        </w:rPr>
        <w:t>SaveSalesToFile</w:t>
      </w:r>
      <w:proofErr w:type="spellEnd"/>
      <w:r w:rsidR="001229E4" w:rsidRPr="001229E4">
        <w:rPr>
          <w:lang w:val="en-MY"/>
        </w:rPr>
        <w:t xml:space="preserve">(), </w:t>
      </w:r>
      <w:proofErr w:type="spellStart"/>
      <w:r w:rsidR="001229E4" w:rsidRPr="001229E4">
        <w:rPr>
          <w:lang w:val="en-MY"/>
        </w:rPr>
        <w:t>loadSalesFromFile</w:t>
      </w:r>
      <w:proofErr w:type="spellEnd"/>
      <w:r w:rsidR="001229E4" w:rsidRPr="001229E4">
        <w:rPr>
          <w:lang w:val="en-MY"/>
        </w:rPr>
        <w:t xml:space="preserve">(), and other view...() activities are among the methods. </w:t>
      </w:r>
      <w:r w:rsidR="00C442F8" w:rsidRPr="001229E4">
        <w:rPr>
          <w:lang w:val="en-MY"/>
        </w:rPr>
        <w:t>To</w:t>
      </w:r>
      <w:r w:rsidR="001229E4" w:rsidRPr="001229E4">
        <w:rPr>
          <w:lang w:val="en-MY"/>
        </w:rPr>
        <w:t xml:space="preserve"> standardize these viewing capabilities, it additionally implements the </w:t>
      </w:r>
      <w:proofErr w:type="spellStart"/>
      <w:r w:rsidR="001229E4" w:rsidRPr="001229E4">
        <w:rPr>
          <w:lang w:val="en-MY"/>
        </w:rPr>
        <w:t>ViewPR</w:t>
      </w:r>
      <w:proofErr w:type="spellEnd"/>
      <w:r w:rsidR="001229E4" w:rsidRPr="001229E4">
        <w:rPr>
          <w:lang w:val="en-MY"/>
        </w:rPr>
        <w:t xml:space="preserve">, </w:t>
      </w:r>
      <w:proofErr w:type="spellStart"/>
      <w:r w:rsidR="001229E4" w:rsidRPr="001229E4">
        <w:rPr>
          <w:lang w:val="en-MY"/>
        </w:rPr>
        <w:t>ViewPO</w:t>
      </w:r>
      <w:proofErr w:type="spellEnd"/>
      <w:r w:rsidR="001229E4" w:rsidRPr="001229E4">
        <w:rPr>
          <w:lang w:val="en-MY"/>
        </w:rPr>
        <w:t xml:space="preserve">, and </w:t>
      </w:r>
      <w:proofErr w:type="spellStart"/>
      <w:r w:rsidR="001229E4" w:rsidRPr="001229E4">
        <w:rPr>
          <w:lang w:val="en-MY"/>
        </w:rPr>
        <w:t>ViewSupplier</w:t>
      </w:r>
      <w:proofErr w:type="spellEnd"/>
      <w:r w:rsidR="001229E4" w:rsidRPr="001229E4">
        <w:rPr>
          <w:lang w:val="en-MY"/>
        </w:rPr>
        <w:t xml:space="preserve"> interfaces.</w:t>
      </w:r>
    </w:p>
    <w:p w14:paraId="42988859" w14:textId="77777777" w:rsidR="00C442F8" w:rsidRDefault="00C442F8" w:rsidP="00071AA3">
      <w:pPr>
        <w:adjustRightInd w:val="0"/>
        <w:snapToGrid w:val="0"/>
        <w:spacing w:after="0"/>
        <w:contextualSpacing/>
        <w:rPr>
          <w:lang w:val="en-MY"/>
        </w:rPr>
      </w:pPr>
    </w:p>
    <w:p w14:paraId="210A30B5" w14:textId="37144BDD" w:rsidR="00CE7BFA" w:rsidRPr="00CE7BFA" w:rsidRDefault="00C442F8" w:rsidP="00071AA3">
      <w:pPr>
        <w:adjustRightInd w:val="0"/>
        <w:snapToGrid w:val="0"/>
        <w:spacing w:after="0"/>
        <w:contextualSpacing/>
        <w:rPr>
          <w:lang w:val="en-MY"/>
        </w:rPr>
      </w:pPr>
      <w:r>
        <w:rPr>
          <w:lang w:val="en-MY"/>
        </w:rPr>
        <w:t>Moreover,</w:t>
      </w:r>
      <w:r w:rsidR="00CE7BFA">
        <w:rPr>
          <w:lang w:val="en-MY"/>
        </w:rPr>
        <w:t xml:space="preserve"> w</w:t>
      </w:r>
      <w:r w:rsidR="00CE7BFA" w:rsidRPr="00CE7BFA">
        <w:rPr>
          <w:lang w:val="en-MY"/>
        </w:rPr>
        <w:t xml:space="preserve">ith important functions like </w:t>
      </w:r>
      <w:proofErr w:type="spellStart"/>
      <w:r w:rsidR="00CE7BFA" w:rsidRPr="00CE7BFA">
        <w:rPr>
          <w:lang w:val="en-MY"/>
        </w:rPr>
        <w:t>writeFileToPO</w:t>
      </w:r>
      <w:proofErr w:type="spellEnd"/>
      <w:r w:rsidR="00CE7BFA" w:rsidRPr="00CE7BFA">
        <w:rPr>
          <w:lang w:val="en-MY"/>
        </w:rPr>
        <w:t xml:space="preserve">(), </w:t>
      </w:r>
      <w:proofErr w:type="spellStart"/>
      <w:r w:rsidR="00CE7BFA" w:rsidRPr="00CE7BFA">
        <w:rPr>
          <w:lang w:val="en-MY"/>
        </w:rPr>
        <w:t>appendToFile</w:t>
      </w:r>
      <w:proofErr w:type="spellEnd"/>
      <w:r w:rsidR="00CE7BFA" w:rsidRPr="00CE7BFA">
        <w:rPr>
          <w:lang w:val="en-MY"/>
        </w:rPr>
        <w:t xml:space="preserve">(), and </w:t>
      </w:r>
      <w:proofErr w:type="spellStart"/>
      <w:r w:rsidR="00CE7BFA" w:rsidRPr="00CE7BFA">
        <w:rPr>
          <w:lang w:val="en-MY"/>
        </w:rPr>
        <w:t>generateNextPOID</w:t>
      </w:r>
      <w:proofErr w:type="spellEnd"/>
      <w:r w:rsidR="00CE7BFA" w:rsidRPr="00CE7BFA">
        <w:rPr>
          <w:lang w:val="en-MY"/>
        </w:rPr>
        <w:t xml:space="preserve">(), the PurchaseManager manages purchase requests and creates purchase orders. In addition, it implements the </w:t>
      </w:r>
      <w:proofErr w:type="spellStart"/>
      <w:r w:rsidR="00CE7BFA" w:rsidRPr="00CE7BFA">
        <w:rPr>
          <w:lang w:val="en-MY"/>
        </w:rPr>
        <w:t>ViewPR</w:t>
      </w:r>
      <w:proofErr w:type="spellEnd"/>
      <w:r w:rsidR="00CE7BFA" w:rsidRPr="00CE7BFA">
        <w:rPr>
          <w:lang w:val="en-MY"/>
        </w:rPr>
        <w:t xml:space="preserve">, </w:t>
      </w:r>
      <w:proofErr w:type="spellStart"/>
      <w:r w:rsidR="00CE7BFA" w:rsidRPr="00CE7BFA">
        <w:rPr>
          <w:lang w:val="en-MY"/>
        </w:rPr>
        <w:t>ViewPO</w:t>
      </w:r>
      <w:proofErr w:type="spellEnd"/>
      <w:r w:rsidR="00CE7BFA" w:rsidRPr="00CE7BFA">
        <w:rPr>
          <w:lang w:val="en-MY"/>
        </w:rPr>
        <w:t xml:space="preserve">, and </w:t>
      </w:r>
      <w:proofErr w:type="spellStart"/>
      <w:r w:rsidR="00CE7BFA" w:rsidRPr="00CE7BFA">
        <w:rPr>
          <w:lang w:val="en-MY"/>
        </w:rPr>
        <w:t>ViewSupplier</w:t>
      </w:r>
      <w:proofErr w:type="spellEnd"/>
      <w:r w:rsidR="00CE7BFA" w:rsidRPr="00CE7BFA">
        <w:rPr>
          <w:lang w:val="en-MY"/>
        </w:rPr>
        <w:t xml:space="preserve"> interfaces and validates input. The Finance</w:t>
      </w:r>
      <w:r w:rsidR="00801863">
        <w:rPr>
          <w:lang w:val="en-MY"/>
        </w:rPr>
        <w:t xml:space="preserve"> </w:t>
      </w:r>
      <w:r w:rsidR="00CE7BFA" w:rsidRPr="00CE7BFA">
        <w:rPr>
          <w:lang w:val="en-MY"/>
        </w:rPr>
        <w:t xml:space="preserve">Manager's primary responsibilities include creating financial reports, confirming inventory adjustments, and authorizing purchase orders. It collaborates with </w:t>
      </w:r>
      <w:proofErr w:type="spellStart"/>
      <w:r w:rsidR="00CE7BFA" w:rsidRPr="00CE7BFA">
        <w:rPr>
          <w:lang w:val="en-MY"/>
        </w:rPr>
        <w:t>FinanceReport</w:t>
      </w:r>
      <w:proofErr w:type="spellEnd"/>
      <w:r w:rsidR="00CE7BFA" w:rsidRPr="00CE7BFA">
        <w:rPr>
          <w:lang w:val="en-MY"/>
        </w:rPr>
        <w:t xml:space="preserve"> to maintain payment data and makes use of functions like </w:t>
      </w:r>
      <w:proofErr w:type="spellStart"/>
      <w:r w:rsidR="00CE7BFA" w:rsidRPr="00CE7BFA">
        <w:rPr>
          <w:lang w:val="en-MY"/>
        </w:rPr>
        <w:t>exportToCSVWithTable</w:t>
      </w:r>
      <w:proofErr w:type="spellEnd"/>
      <w:r w:rsidR="00CE7BFA" w:rsidRPr="00CE7BFA">
        <w:rPr>
          <w:lang w:val="en-MY"/>
        </w:rPr>
        <w:t xml:space="preserve">() and </w:t>
      </w:r>
      <w:proofErr w:type="spellStart"/>
      <w:r w:rsidR="00CE7BFA" w:rsidRPr="00CE7BFA">
        <w:rPr>
          <w:lang w:val="en-MY"/>
        </w:rPr>
        <w:t>verifyPOStatus</w:t>
      </w:r>
      <w:proofErr w:type="spellEnd"/>
      <w:r w:rsidR="00CE7BFA" w:rsidRPr="00CE7BFA">
        <w:rPr>
          <w:lang w:val="en-MY"/>
        </w:rPr>
        <w:t xml:space="preserve">(). For relevant data access, it uses </w:t>
      </w:r>
      <w:proofErr w:type="spellStart"/>
      <w:r w:rsidR="00CE7BFA" w:rsidRPr="00CE7BFA">
        <w:rPr>
          <w:lang w:val="en-MY"/>
        </w:rPr>
        <w:t>ViewPO</w:t>
      </w:r>
      <w:proofErr w:type="spellEnd"/>
      <w:r w:rsidR="00CE7BFA" w:rsidRPr="00CE7BFA">
        <w:rPr>
          <w:lang w:val="en-MY"/>
        </w:rPr>
        <w:t xml:space="preserve"> and </w:t>
      </w:r>
      <w:proofErr w:type="spellStart"/>
      <w:r w:rsidR="00CE7BFA" w:rsidRPr="00CE7BFA">
        <w:rPr>
          <w:lang w:val="en-MY"/>
        </w:rPr>
        <w:t>ViewPR</w:t>
      </w:r>
      <w:proofErr w:type="spellEnd"/>
      <w:r w:rsidR="00CE7BFA" w:rsidRPr="00CE7BFA">
        <w:rPr>
          <w:lang w:val="en-MY"/>
        </w:rPr>
        <w:t>.</w:t>
      </w:r>
    </w:p>
    <w:p w14:paraId="3603F498" w14:textId="1EFB470E" w:rsidR="00C442F8" w:rsidRDefault="00C442F8" w:rsidP="00071AA3">
      <w:pPr>
        <w:adjustRightInd w:val="0"/>
        <w:snapToGrid w:val="0"/>
        <w:spacing w:after="0"/>
        <w:contextualSpacing/>
        <w:rPr>
          <w:lang w:val="en-MY"/>
        </w:rPr>
      </w:pPr>
    </w:p>
    <w:p w14:paraId="200B00D7" w14:textId="77777777" w:rsidR="00EF1519" w:rsidRDefault="00EF1519" w:rsidP="00071AA3">
      <w:pPr>
        <w:adjustRightInd w:val="0"/>
        <w:snapToGrid w:val="0"/>
        <w:spacing w:after="0"/>
        <w:contextualSpacing/>
        <w:rPr>
          <w:lang w:val="en-MY"/>
        </w:rPr>
      </w:pPr>
    </w:p>
    <w:p w14:paraId="6DBCFC01" w14:textId="77777777" w:rsidR="00EF1519" w:rsidRDefault="00EF1519" w:rsidP="00071AA3">
      <w:pPr>
        <w:adjustRightInd w:val="0"/>
        <w:snapToGrid w:val="0"/>
        <w:spacing w:after="0"/>
        <w:contextualSpacing/>
        <w:rPr>
          <w:lang w:val="en-MY"/>
        </w:rPr>
      </w:pPr>
    </w:p>
    <w:p w14:paraId="18F4B11B" w14:textId="14298B60" w:rsidR="008E7A09" w:rsidRPr="008E7A09" w:rsidRDefault="005C67B5" w:rsidP="00071AA3">
      <w:pPr>
        <w:adjustRightInd w:val="0"/>
        <w:snapToGrid w:val="0"/>
        <w:spacing w:after="0"/>
        <w:contextualSpacing/>
        <w:rPr>
          <w:lang w:val="en-MY"/>
        </w:rPr>
      </w:pPr>
      <w:r>
        <w:rPr>
          <w:lang w:val="en-MY"/>
        </w:rPr>
        <w:lastRenderedPageBreak/>
        <w:t xml:space="preserve">In “Inventory Manger”, </w:t>
      </w:r>
      <w:r w:rsidR="008E7A09">
        <w:rPr>
          <w:lang w:val="en-MY"/>
        </w:rPr>
        <w:t>u</w:t>
      </w:r>
      <w:r w:rsidR="008E7A09" w:rsidRPr="008E7A09">
        <w:rPr>
          <w:lang w:val="en-MY"/>
        </w:rPr>
        <w:t xml:space="preserve">sing functions like </w:t>
      </w:r>
      <w:proofErr w:type="spellStart"/>
      <w:r w:rsidR="008E7A09" w:rsidRPr="008E7A09">
        <w:rPr>
          <w:lang w:val="en-MY"/>
        </w:rPr>
        <w:t>updateStock</w:t>
      </w:r>
      <w:proofErr w:type="spellEnd"/>
      <w:r w:rsidR="008E7A09" w:rsidRPr="008E7A09">
        <w:rPr>
          <w:lang w:val="en-MY"/>
        </w:rPr>
        <w:t>(),</w:t>
      </w:r>
      <w:r w:rsidR="008E7A09">
        <w:rPr>
          <w:lang w:val="en-MY"/>
        </w:rPr>
        <w:t xml:space="preserve"> </w:t>
      </w:r>
      <w:proofErr w:type="spellStart"/>
      <w:r w:rsidR="008E7A09" w:rsidRPr="008E7A09">
        <w:rPr>
          <w:lang w:val="en-MY"/>
        </w:rPr>
        <w:t>generateStockReport</w:t>
      </w:r>
      <w:proofErr w:type="spellEnd"/>
      <w:r w:rsidR="008E7A09" w:rsidRPr="008E7A09">
        <w:rPr>
          <w:lang w:val="en-MY"/>
        </w:rPr>
        <w:t>()</w:t>
      </w:r>
      <w:r w:rsidR="008E7A09">
        <w:rPr>
          <w:lang w:val="en-MY"/>
        </w:rPr>
        <w:t xml:space="preserve"> </w:t>
      </w:r>
      <w:r w:rsidR="008E7A09" w:rsidRPr="008E7A09">
        <w:rPr>
          <w:lang w:val="en-MY"/>
        </w:rPr>
        <w:t xml:space="preserve">and </w:t>
      </w:r>
      <w:proofErr w:type="spellStart"/>
      <w:r w:rsidR="008E7A09" w:rsidRPr="008E7A09">
        <w:rPr>
          <w:lang w:val="en-MY"/>
        </w:rPr>
        <w:t>viewPurchaseOrders</w:t>
      </w:r>
      <w:proofErr w:type="spellEnd"/>
      <w:r w:rsidR="008E7A09" w:rsidRPr="008E7A09">
        <w:rPr>
          <w:lang w:val="en-MY"/>
        </w:rPr>
        <w:t>(),</w:t>
      </w:r>
      <w:r w:rsidR="003721DE">
        <w:rPr>
          <w:lang w:val="en-MY"/>
        </w:rPr>
        <w:t xml:space="preserve"> they also </w:t>
      </w:r>
      <w:r w:rsidR="00EF1519" w:rsidRPr="008E7A09">
        <w:rPr>
          <w:lang w:val="en-MY"/>
        </w:rPr>
        <w:t>create</w:t>
      </w:r>
      <w:r w:rsidR="008E7A09" w:rsidRPr="008E7A09">
        <w:rPr>
          <w:lang w:val="en-MY"/>
        </w:rPr>
        <w:t xml:space="preserve"> stock reports, refreshes inventory, and maintains stock levels. Report data is stored using the </w:t>
      </w:r>
      <w:proofErr w:type="spellStart"/>
      <w:r w:rsidR="008E7A09" w:rsidRPr="008E7A09">
        <w:rPr>
          <w:lang w:val="en-MY"/>
        </w:rPr>
        <w:t>InventoryReport</w:t>
      </w:r>
      <w:proofErr w:type="spellEnd"/>
      <w:r w:rsidR="008E7A09" w:rsidRPr="008E7A09">
        <w:rPr>
          <w:lang w:val="en-MY"/>
        </w:rPr>
        <w:t xml:space="preserve"> class. Complete system control, including the ability to create users and track logins, belongs to the administrator. </w:t>
      </w:r>
      <w:proofErr w:type="spellStart"/>
      <w:r w:rsidR="008E7A09" w:rsidRPr="008E7A09">
        <w:rPr>
          <w:lang w:val="en-MY"/>
        </w:rPr>
        <w:t>GetNextID</w:t>
      </w:r>
      <w:proofErr w:type="spellEnd"/>
      <w:r w:rsidR="008E7A09" w:rsidRPr="008E7A09">
        <w:rPr>
          <w:lang w:val="en-MY"/>
        </w:rPr>
        <w:t xml:space="preserve">(), </w:t>
      </w:r>
      <w:proofErr w:type="spellStart"/>
      <w:r w:rsidR="008E7A09" w:rsidRPr="008E7A09">
        <w:rPr>
          <w:lang w:val="en-MY"/>
        </w:rPr>
        <w:t>logLogin</w:t>
      </w:r>
      <w:proofErr w:type="spellEnd"/>
      <w:r w:rsidR="008E7A09" w:rsidRPr="008E7A09">
        <w:rPr>
          <w:lang w:val="en-MY"/>
        </w:rPr>
        <w:t xml:space="preserve">(), and </w:t>
      </w:r>
      <w:proofErr w:type="spellStart"/>
      <w:r w:rsidR="008E7A09" w:rsidRPr="008E7A09">
        <w:rPr>
          <w:lang w:val="en-MY"/>
        </w:rPr>
        <w:t>readAllLogins</w:t>
      </w:r>
      <w:proofErr w:type="spellEnd"/>
      <w:r w:rsidR="008E7A09" w:rsidRPr="008E7A09">
        <w:rPr>
          <w:lang w:val="en-MY"/>
        </w:rPr>
        <w:t xml:space="preserve">() are important methods. </w:t>
      </w:r>
      <w:r w:rsidR="00E77BDB">
        <w:rPr>
          <w:lang w:val="en-MY"/>
        </w:rPr>
        <w:t>A</w:t>
      </w:r>
      <w:r w:rsidR="00E77BDB" w:rsidRPr="00E77BDB">
        <w:rPr>
          <w:lang w:val="en-MY"/>
        </w:rPr>
        <w:t>dmins can access all role dashboards</w:t>
      </w:r>
    </w:p>
    <w:p w14:paraId="67876C4A" w14:textId="7E3B1738" w:rsidR="00720F3C" w:rsidRPr="001229E4" w:rsidRDefault="00720F3C" w:rsidP="00071AA3">
      <w:pPr>
        <w:adjustRightInd w:val="0"/>
        <w:snapToGrid w:val="0"/>
        <w:spacing w:after="0"/>
        <w:contextualSpacing/>
        <w:rPr>
          <w:lang w:val="en-MY"/>
        </w:rPr>
      </w:pPr>
    </w:p>
    <w:p w14:paraId="588F55B3" w14:textId="0657D145" w:rsidR="006F3B99" w:rsidRPr="006F3B99" w:rsidRDefault="002A65BD" w:rsidP="00071AA3">
      <w:pPr>
        <w:adjustRightInd w:val="0"/>
        <w:snapToGrid w:val="0"/>
        <w:spacing w:after="0"/>
        <w:contextualSpacing/>
        <w:rPr>
          <w:lang w:val="en-MY"/>
        </w:rPr>
      </w:pPr>
      <w:r>
        <w:rPr>
          <w:lang w:val="en-MY"/>
        </w:rPr>
        <w:t xml:space="preserve">In brief, </w:t>
      </w:r>
      <w:r w:rsidR="00F53684" w:rsidRPr="00F53684">
        <w:rPr>
          <w:lang w:val="en-MY"/>
        </w:rPr>
        <w:t>the OWSB system's class diagram successfully uses object-oriented concepts like inheritance, abstraction, and interface implementation to represent a role-based purchase order management process.</w:t>
      </w:r>
      <w:r w:rsidR="002C62B4">
        <w:rPr>
          <w:lang w:val="en-MY"/>
        </w:rPr>
        <w:t xml:space="preserve"> </w:t>
      </w:r>
      <w:r w:rsidR="002C62B4" w:rsidRPr="002C62B4">
        <w:rPr>
          <w:lang w:val="en-MY"/>
        </w:rPr>
        <w:t xml:space="preserve">While individual actions are managed by dedicated methods and helpful utility classes like Item, Supplier, </w:t>
      </w:r>
      <w:proofErr w:type="spellStart"/>
      <w:r w:rsidR="002C62B4" w:rsidRPr="002C62B4">
        <w:rPr>
          <w:lang w:val="en-MY"/>
        </w:rPr>
        <w:t>PurchaseOrder</w:t>
      </w:r>
      <w:proofErr w:type="spellEnd"/>
      <w:r w:rsidR="002C62B4" w:rsidRPr="002C62B4">
        <w:rPr>
          <w:lang w:val="en-MY"/>
        </w:rPr>
        <w:t>, and report generators, each user role is contained in its own class and inherits common properties from a single User superclass.</w:t>
      </w:r>
      <w:r w:rsidR="006F3B99">
        <w:rPr>
          <w:lang w:val="en-MY"/>
        </w:rPr>
        <w:t xml:space="preserve"> </w:t>
      </w:r>
      <w:r w:rsidR="00EF1519">
        <w:rPr>
          <w:lang w:val="en-MY"/>
        </w:rPr>
        <w:t>It also s</w:t>
      </w:r>
      <w:r w:rsidR="006F3B99" w:rsidRPr="006F3B99">
        <w:rPr>
          <w:lang w:val="en-MY"/>
        </w:rPr>
        <w:t xml:space="preserve">tandardization and modularity across viewing functionalities are encouraged by the usage of interfaces. </w:t>
      </w:r>
    </w:p>
    <w:p w14:paraId="05FFDE3F" w14:textId="5DE25367" w:rsidR="00F53684" w:rsidRPr="00F53684" w:rsidRDefault="00F53684" w:rsidP="00071AA3">
      <w:pPr>
        <w:adjustRightInd w:val="0"/>
        <w:snapToGrid w:val="0"/>
        <w:spacing w:after="0"/>
        <w:contextualSpacing/>
        <w:rPr>
          <w:lang w:val="en-MY"/>
        </w:rPr>
      </w:pPr>
    </w:p>
    <w:p w14:paraId="7EF94AC4" w14:textId="43FDD30E" w:rsidR="00C53085" w:rsidRDefault="00C53085" w:rsidP="00071AA3">
      <w:pPr>
        <w:adjustRightInd w:val="0"/>
        <w:snapToGrid w:val="0"/>
        <w:spacing w:after="0"/>
        <w:contextualSpacing/>
        <w:rPr>
          <w:lang w:val="en-MY"/>
        </w:rPr>
      </w:pPr>
    </w:p>
    <w:p w14:paraId="1EB931E4" w14:textId="77777777" w:rsidR="00E24AF7" w:rsidRDefault="00E24AF7" w:rsidP="00071AA3">
      <w:pPr>
        <w:adjustRightInd w:val="0"/>
        <w:snapToGrid w:val="0"/>
        <w:spacing w:after="0"/>
        <w:contextualSpacing/>
        <w:jc w:val="left"/>
        <w:rPr>
          <w:rFonts w:eastAsiaTheme="majorEastAsia" w:cs="Times New Roman"/>
          <w:b/>
          <w:kern w:val="2"/>
          <w:sz w:val="32"/>
          <w:szCs w:val="40"/>
          <w:lang w:val="en-MY"/>
          <w14:ligatures w14:val="standardContextual"/>
        </w:rPr>
      </w:pPr>
      <w:r>
        <w:rPr>
          <w:rFonts w:cs="Times New Roman"/>
        </w:rPr>
        <w:br w:type="page"/>
      </w:r>
    </w:p>
    <w:p w14:paraId="37AA12AB" w14:textId="55BF15EE" w:rsidR="00417318" w:rsidRDefault="00417318" w:rsidP="00071AA3">
      <w:pPr>
        <w:pStyle w:val="Heading1"/>
        <w:adjustRightInd w:val="0"/>
        <w:snapToGrid w:val="0"/>
        <w:spacing w:before="0" w:after="0" w:line="360" w:lineRule="auto"/>
        <w:contextualSpacing/>
        <w:rPr>
          <w:rFonts w:cs="Times New Roman"/>
        </w:rPr>
      </w:pPr>
      <w:bookmarkStart w:id="48" w:name="_Toc199885240"/>
      <w:r w:rsidRPr="001E6CCA">
        <w:rPr>
          <w:rFonts w:cs="Times New Roman"/>
        </w:rPr>
        <w:lastRenderedPageBreak/>
        <w:t>2.0 Output of Program</w:t>
      </w:r>
      <w:bookmarkEnd w:id="45"/>
      <w:bookmarkEnd w:id="46"/>
      <w:bookmarkEnd w:id="47"/>
      <w:bookmarkEnd w:id="48"/>
    </w:p>
    <w:p w14:paraId="1B302849" w14:textId="6BC77E2D" w:rsidR="00E77B90" w:rsidRPr="00947889" w:rsidRDefault="00947889" w:rsidP="00071AA3">
      <w:pPr>
        <w:adjustRightInd w:val="0"/>
        <w:snapToGrid w:val="0"/>
        <w:spacing w:after="0"/>
        <w:contextualSpacing/>
        <w:rPr>
          <w:b/>
          <w:bCs/>
          <w:sz w:val="30"/>
          <w:szCs w:val="30"/>
          <w:lang w:val="en-MY"/>
        </w:rPr>
      </w:pPr>
      <w:r w:rsidRPr="00947889">
        <w:rPr>
          <w:b/>
          <w:bCs/>
          <w:sz w:val="30"/>
          <w:szCs w:val="30"/>
          <w:lang w:val="en-MY"/>
        </w:rPr>
        <w:t>Login Page:</w:t>
      </w:r>
    </w:p>
    <w:p w14:paraId="1AECD7A2" w14:textId="77777777" w:rsidR="00071AA3" w:rsidRDefault="00FA6C6C" w:rsidP="00071AA3">
      <w:pPr>
        <w:keepNext/>
        <w:adjustRightInd w:val="0"/>
        <w:snapToGrid w:val="0"/>
        <w:spacing w:after="0"/>
        <w:contextualSpacing/>
        <w:jc w:val="center"/>
      </w:pPr>
      <w:r w:rsidRPr="00FA6C6C">
        <w:rPr>
          <w:noProof/>
        </w:rPr>
        <w:drawing>
          <wp:inline distT="0" distB="0" distL="0" distR="0" wp14:anchorId="47F3DB23" wp14:editId="00560A92">
            <wp:extent cx="3446584" cy="3452416"/>
            <wp:effectExtent l="0" t="0" r="1905" b="0"/>
            <wp:docPr id="149762577"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2577" name="Picture 1" descr="A screenshot of a login page&#10;&#10;AI-generated content may be incorrect."/>
                    <pic:cNvPicPr/>
                  </pic:nvPicPr>
                  <pic:blipFill>
                    <a:blip r:embed="rId16"/>
                    <a:stretch>
                      <a:fillRect/>
                    </a:stretch>
                  </pic:blipFill>
                  <pic:spPr>
                    <a:xfrm>
                      <a:off x="0" y="0"/>
                      <a:ext cx="3469051" cy="3474921"/>
                    </a:xfrm>
                    <a:prstGeom prst="rect">
                      <a:avLst/>
                    </a:prstGeom>
                  </pic:spPr>
                </pic:pic>
              </a:graphicData>
            </a:graphic>
          </wp:inline>
        </w:drawing>
      </w:r>
    </w:p>
    <w:p w14:paraId="337CD724" w14:textId="2C62FF00" w:rsidR="00FA6C6C" w:rsidRDefault="00071AA3"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w:t>
      </w:r>
      <w:r>
        <w:fldChar w:fldCharType="end"/>
      </w:r>
      <w:r>
        <w:t xml:space="preserve">: </w:t>
      </w:r>
      <w:r w:rsidRPr="007C1EBE">
        <w:t>Login Page for OWSB system</w:t>
      </w:r>
    </w:p>
    <w:p w14:paraId="360EFF45" w14:textId="35B8405D" w:rsidR="2D92EC1C" w:rsidRDefault="2D92EC1C" w:rsidP="00071AA3">
      <w:pPr>
        <w:adjustRightInd w:val="0"/>
        <w:snapToGrid w:val="0"/>
        <w:spacing w:after="0"/>
        <w:contextualSpacing/>
        <w:rPr>
          <w:noProof/>
        </w:rPr>
      </w:pPr>
      <w:r w:rsidRPr="1CFB6CF3">
        <w:rPr>
          <w:noProof/>
        </w:rPr>
        <w:t>When user start the program, a Login Page will be prompt and get Username and Password from user.</w:t>
      </w:r>
    </w:p>
    <w:p w14:paraId="3141AF94" w14:textId="77777777" w:rsidR="00FA6C6C" w:rsidRDefault="00FA6C6C" w:rsidP="00071AA3">
      <w:pPr>
        <w:adjustRightInd w:val="0"/>
        <w:snapToGrid w:val="0"/>
        <w:spacing w:after="0"/>
        <w:contextualSpacing/>
        <w:jc w:val="left"/>
        <w:rPr>
          <w:noProof/>
        </w:rPr>
      </w:pPr>
      <w:r>
        <w:rPr>
          <w:noProof/>
        </w:rPr>
        <w:br w:type="page"/>
      </w:r>
    </w:p>
    <w:p w14:paraId="502B255C" w14:textId="77777777" w:rsidR="00071AA3" w:rsidRDefault="33BACCD2" w:rsidP="00071AA3">
      <w:pPr>
        <w:keepNext/>
        <w:adjustRightInd w:val="0"/>
        <w:snapToGrid w:val="0"/>
        <w:spacing w:after="0"/>
        <w:contextualSpacing/>
        <w:jc w:val="center"/>
      </w:pPr>
      <w:r>
        <w:rPr>
          <w:noProof/>
        </w:rPr>
        <w:lastRenderedPageBreak/>
        <w:drawing>
          <wp:inline distT="0" distB="0" distL="0" distR="0" wp14:anchorId="2F94D51D" wp14:editId="291BE8D9">
            <wp:extent cx="3461436" cy="3508131"/>
            <wp:effectExtent l="0" t="0" r="5715" b="0"/>
            <wp:docPr id="488594603" name="Picture 48859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59460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78861" cy="3525791"/>
                    </a:xfrm>
                    <a:prstGeom prst="rect">
                      <a:avLst/>
                    </a:prstGeom>
                  </pic:spPr>
                </pic:pic>
              </a:graphicData>
            </a:graphic>
          </wp:inline>
        </w:drawing>
      </w:r>
    </w:p>
    <w:p w14:paraId="18CAC2F6" w14:textId="572D4A9E" w:rsidR="00FA6C6C" w:rsidRDefault="00071AA3"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4</w:t>
      </w:r>
      <w:r>
        <w:fldChar w:fldCharType="end"/>
      </w:r>
      <w:r>
        <w:t xml:space="preserve">: </w:t>
      </w:r>
      <w:r w:rsidRPr="00495A44">
        <w:t>Key in user’s Login details</w:t>
      </w:r>
    </w:p>
    <w:p w14:paraId="0E8EE4B7" w14:textId="15FEB5D5" w:rsidR="33BACCD2" w:rsidRDefault="33BACCD2" w:rsidP="00071AA3">
      <w:pPr>
        <w:adjustRightInd w:val="0"/>
        <w:snapToGrid w:val="0"/>
        <w:spacing w:after="0"/>
        <w:contextualSpacing/>
        <w:rPr>
          <w:noProof/>
        </w:rPr>
      </w:pPr>
      <w:r w:rsidRPr="1CFB6CF3">
        <w:rPr>
          <w:noProof/>
        </w:rPr>
        <w:t>After user insert its Username and Password, it will search its username and password in the User.txt file to see its role. User ca</w:t>
      </w:r>
      <w:r w:rsidR="5F84627A" w:rsidRPr="1CFB6CF3">
        <w:rPr>
          <w:noProof/>
        </w:rPr>
        <w:t>n also check the “Show Password” checkbox to show its password (which is masked initial).</w:t>
      </w:r>
    </w:p>
    <w:p w14:paraId="12F6AD5E" w14:textId="77777777" w:rsidR="00647F77" w:rsidRDefault="5F84627A" w:rsidP="00071AA3">
      <w:pPr>
        <w:keepNext/>
        <w:adjustRightInd w:val="0"/>
        <w:snapToGrid w:val="0"/>
        <w:spacing w:after="0"/>
        <w:contextualSpacing/>
        <w:jc w:val="center"/>
      </w:pPr>
      <w:r>
        <w:rPr>
          <w:noProof/>
        </w:rPr>
        <w:drawing>
          <wp:inline distT="0" distB="0" distL="0" distR="0" wp14:anchorId="67179788" wp14:editId="5787F931">
            <wp:extent cx="3323968" cy="3323968"/>
            <wp:effectExtent l="0" t="0" r="0" b="0"/>
            <wp:docPr id="2083550873" name="Picture 208355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3550873"/>
                    <pic:cNvPicPr/>
                  </pic:nvPicPr>
                  <pic:blipFill>
                    <a:blip r:embed="rId18">
                      <a:extLst>
                        <a:ext uri="{28A0092B-C50C-407E-A947-70E740481C1C}">
                          <a14:useLocalDpi xmlns:a14="http://schemas.microsoft.com/office/drawing/2010/main" val="0"/>
                        </a:ext>
                      </a:extLst>
                    </a:blip>
                    <a:stretch>
                      <a:fillRect/>
                    </a:stretch>
                  </pic:blipFill>
                  <pic:spPr>
                    <a:xfrm>
                      <a:off x="0" y="0"/>
                      <a:ext cx="3323968" cy="3323968"/>
                    </a:xfrm>
                    <a:prstGeom prst="rect">
                      <a:avLst/>
                    </a:prstGeom>
                  </pic:spPr>
                </pic:pic>
              </a:graphicData>
            </a:graphic>
          </wp:inline>
        </w:drawing>
      </w:r>
    </w:p>
    <w:p w14:paraId="42DDE69A" w14:textId="4CDD47CD" w:rsidR="00FA6C6C" w:rsidRPr="00647F77" w:rsidRDefault="00647F77" w:rsidP="00071AA3">
      <w:pPr>
        <w:pStyle w:val="Caption"/>
        <w:adjustRightInd w:val="0"/>
        <w:snapToGrid w:val="0"/>
        <w:spacing w:after="0" w:line="360" w:lineRule="auto"/>
        <w:contextualSpacing/>
        <w:rPr>
          <w:b w:val="0"/>
          <w:color w:val="auto"/>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5</w:t>
      </w:r>
      <w:r w:rsidRPr="00647F77">
        <w:rPr>
          <w:b w:val="0"/>
          <w:color w:val="auto"/>
        </w:rPr>
        <w:fldChar w:fldCharType="end"/>
      </w:r>
      <w:r w:rsidRPr="00647F77">
        <w:rPr>
          <w:color w:val="auto"/>
        </w:rPr>
        <w:t>: Dialog message of Login Failed</w:t>
      </w:r>
    </w:p>
    <w:p w14:paraId="6385726A" w14:textId="3789F738" w:rsidR="33BACCD2" w:rsidRDefault="5F84627A" w:rsidP="00071AA3">
      <w:pPr>
        <w:adjustRightInd w:val="0"/>
        <w:snapToGrid w:val="0"/>
        <w:spacing w:after="0"/>
        <w:contextualSpacing/>
        <w:rPr>
          <w:noProof/>
        </w:rPr>
      </w:pPr>
      <w:r w:rsidRPr="1CFB6CF3">
        <w:rPr>
          <w:noProof/>
        </w:rPr>
        <w:t xml:space="preserve">If the given </w:t>
      </w:r>
      <w:r w:rsidR="238F563A" w:rsidRPr="1CFB6CF3">
        <w:rPr>
          <w:noProof/>
        </w:rPr>
        <w:t>Username or Password is wrong, which doesn;t exit in the User.txt file, it will prompt a Login Failed message box.</w:t>
      </w:r>
    </w:p>
    <w:p w14:paraId="5543963F" w14:textId="6BDE2A47" w:rsidR="002C2CA9" w:rsidRDefault="002C2CA9" w:rsidP="00071AA3">
      <w:pPr>
        <w:pStyle w:val="Heading2"/>
        <w:adjustRightInd w:val="0"/>
        <w:snapToGrid w:val="0"/>
        <w:spacing w:before="0" w:after="0" w:line="360" w:lineRule="auto"/>
        <w:contextualSpacing/>
        <w:rPr>
          <w:rFonts w:cs="Times New Roman"/>
        </w:rPr>
      </w:pPr>
      <w:bookmarkStart w:id="49" w:name="_Toc199772199"/>
      <w:bookmarkStart w:id="50" w:name="_Toc199772243"/>
      <w:bookmarkStart w:id="51" w:name="_Toc199772399"/>
      <w:bookmarkStart w:id="52" w:name="_Toc199885241"/>
      <w:r w:rsidRPr="001E6CCA">
        <w:rPr>
          <w:rFonts w:cs="Times New Roman"/>
        </w:rPr>
        <w:lastRenderedPageBreak/>
        <w:t xml:space="preserve">2.1 </w:t>
      </w:r>
      <w:r w:rsidR="007E28BE" w:rsidRPr="001E6CCA">
        <w:rPr>
          <w:rFonts w:cs="Times New Roman"/>
        </w:rPr>
        <w:t>Administrator</w:t>
      </w:r>
      <w:bookmarkEnd w:id="49"/>
      <w:bookmarkEnd w:id="50"/>
      <w:bookmarkEnd w:id="51"/>
      <w:bookmarkEnd w:id="52"/>
    </w:p>
    <w:p w14:paraId="114974FC" w14:textId="5E54F6FD" w:rsidR="00192321" w:rsidRDefault="0014423A" w:rsidP="00071AA3">
      <w:pPr>
        <w:keepNext/>
        <w:adjustRightInd w:val="0"/>
        <w:snapToGrid w:val="0"/>
        <w:spacing w:after="0"/>
        <w:contextualSpacing/>
        <w:jc w:val="center"/>
      </w:pPr>
      <w:r w:rsidRPr="0014423A">
        <w:rPr>
          <w:noProof/>
        </w:rPr>
        <w:drawing>
          <wp:inline distT="0" distB="0" distL="0" distR="0" wp14:anchorId="7C942A23" wp14:editId="44FE9BD8">
            <wp:extent cx="4540102" cy="3625643"/>
            <wp:effectExtent l="0" t="0" r="0" b="0"/>
            <wp:docPr id="1509123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23499" name="Picture 1" descr="A screenshot of a computer&#10;&#10;AI-generated content may be incorrect."/>
                    <pic:cNvPicPr/>
                  </pic:nvPicPr>
                  <pic:blipFill>
                    <a:blip r:embed="rId19"/>
                    <a:stretch>
                      <a:fillRect/>
                    </a:stretch>
                  </pic:blipFill>
                  <pic:spPr>
                    <a:xfrm>
                      <a:off x="0" y="0"/>
                      <a:ext cx="4551580" cy="3634809"/>
                    </a:xfrm>
                    <a:prstGeom prst="rect">
                      <a:avLst/>
                    </a:prstGeom>
                  </pic:spPr>
                </pic:pic>
              </a:graphicData>
            </a:graphic>
          </wp:inline>
        </w:drawing>
      </w:r>
    </w:p>
    <w:p w14:paraId="4261A09B" w14:textId="06012754" w:rsidR="00A16332" w:rsidRPr="00192321" w:rsidRDefault="00192321" w:rsidP="00071AA3">
      <w:pPr>
        <w:pStyle w:val="Caption"/>
        <w:adjustRightInd w:val="0"/>
        <w:snapToGrid w:val="0"/>
        <w:spacing w:after="0" w:line="360" w:lineRule="auto"/>
        <w:contextualSpacing/>
        <w:rPr>
          <w:b w:val="0"/>
          <w:color w:val="auto"/>
          <w:lang w:val="en-MY"/>
        </w:rPr>
      </w:pPr>
      <w:r w:rsidRPr="00192321">
        <w:rPr>
          <w:color w:val="auto"/>
        </w:rPr>
        <w:t xml:space="preserve">Figure </w:t>
      </w:r>
      <w:r w:rsidRPr="00192321">
        <w:rPr>
          <w:b w:val="0"/>
          <w:color w:val="auto"/>
        </w:rPr>
        <w:fldChar w:fldCharType="begin"/>
      </w:r>
      <w:r w:rsidRPr="00192321">
        <w:rPr>
          <w:color w:val="auto"/>
        </w:rPr>
        <w:instrText xml:space="preserve"> SEQ Figure \* ARABIC </w:instrText>
      </w:r>
      <w:r w:rsidRPr="00192321">
        <w:rPr>
          <w:b w:val="0"/>
          <w:color w:val="auto"/>
        </w:rPr>
        <w:fldChar w:fldCharType="separate"/>
      </w:r>
      <w:r w:rsidR="007B3EDA">
        <w:rPr>
          <w:noProof/>
          <w:color w:val="auto"/>
        </w:rPr>
        <w:t>6</w:t>
      </w:r>
      <w:r w:rsidRPr="00192321">
        <w:rPr>
          <w:b w:val="0"/>
          <w:color w:val="auto"/>
        </w:rPr>
        <w:fldChar w:fldCharType="end"/>
      </w:r>
      <w:r w:rsidRPr="00192321">
        <w:rPr>
          <w:color w:val="auto"/>
        </w:rPr>
        <w:t>: Main Page for Administrator</w:t>
      </w:r>
    </w:p>
    <w:p w14:paraId="0D441E64" w14:textId="375136B5" w:rsidR="000C445E" w:rsidRPr="000C445E" w:rsidRDefault="00574185" w:rsidP="00071AA3">
      <w:pPr>
        <w:adjustRightInd w:val="0"/>
        <w:snapToGrid w:val="0"/>
        <w:spacing w:after="0"/>
        <w:contextualSpacing/>
        <w:rPr>
          <w:lang w:val="en-MY"/>
        </w:rPr>
      </w:pPr>
      <w:r>
        <w:rPr>
          <w:lang w:val="en-MY"/>
        </w:rPr>
        <w:t>This is the Administrator “Main Page” it will show when successful login as administrator rol</w:t>
      </w:r>
      <w:r w:rsidR="000C6D35">
        <w:rPr>
          <w:lang w:val="en-MY"/>
        </w:rPr>
        <w:t>e.</w:t>
      </w:r>
      <w:r w:rsidR="00DA0B07">
        <w:rPr>
          <w:lang w:val="en-MY"/>
        </w:rPr>
        <w:t xml:space="preserve"> The “Admin Main Page” contains </w:t>
      </w:r>
      <w:r w:rsidR="00E60C0C">
        <w:rPr>
          <w:lang w:val="en-MY"/>
        </w:rPr>
        <w:t>a list of action</w:t>
      </w:r>
      <w:r w:rsidR="00FC5A91">
        <w:rPr>
          <w:lang w:val="en-MY"/>
        </w:rPr>
        <w:t xml:space="preserve"> buttons </w:t>
      </w:r>
      <w:r w:rsidR="00E60C0C">
        <w:rPr>
          <w:lang w:val="en-MY"/>
        </w:rPr>
        <w:t xml:space="preserve">which include </w:t>
      </w:r>
      <w:r w:rsidR="00F369E1">
        <w:rPr>
          <w:lang w:val="en-MY"/>
        </w:rPr>
        <w:t xml:space="preserve">link to other roles page </w:t>
      </w:r>
      <w:r w:rsidR="00FC5A91">
        <w:rPr>
          <w:lang w:val="en-MY"/>
        </w:rPr>
        <w:t xml:space="preserve">since admin have the access to </w:t>
      </w:r>
      <w:r w:rsidR="00C743AF">
        <w:rPr>
          <w:lang w:val="en-MY"/>
        </w:rPr>
        <w:t xml:space="preserve">all functionalities and view the data. </w:t>
      </w:r>
      <w:r w:rsidR="00A16332">
        <w:rPr>
          <w:lang w:val="en-MY"/>
        </w:rPr>
        <w:t>Besides, it also contains “Mange User</w:t>
      </w:r>
      <w:r w:rsidR="0014423A">
        <w:rPr>
          <w:rFonts w:hint="eastAsia"/>
          <w:lang w:val="en-MY"/>
        </w:rPr>
        <w:t>“</w:t>
      </w:r>
      <w:r w:rsidR="0014423A">
        <w:rPr>
          <w:rFonts w:hint="eastAsia"/>
          <w:lang w:val="en-MY"/>
        </w:rPr>
        <w:t xml:space="preserve"> </w:t>
      </w:r>
      <w:r w:rsidR="0014423A">
        <w:rPr>
          <w:lang w:val="en-MY"/>
        </w:rPr>
        <w:t>and “View Login History”</w:t>
      </w:r>
      <w:r w:rsidR="00A16332">
        <w:rPr>
          <w:lang w:val="en-MY"/>
        </w:rPr>
        <w:t xml:space="preserve"> which is the main function of admin and “Logout &gt;” button.</w:t>
      </w:r>
    </w:p>
    <w:p w14:paraId="5516F0E1" w14:textId="77777777" w:rsidR="00A16332" w:rsidRDefault="000D354D" w:rsidP="00071AA3">
      <w:pPr>
        <w:keepNext/>
        <w:adjustRightInd w:val="0"/>
        <w:snapToGrid w:val="0"/>
        <w:spacing w:after="0"/>
        <w:contextualSpacing/>
        <w:jc w:val="center"/>
      </w:pPr>
      <w:r w:rsidRPr="000D354D">
        <w:rPr>
          <w:noProof/>
          <w:lang w:val="en-MY"/>
        </w:rPr>
        <w:lastRenderedPageBreak/>
        <w:drawing>
          <wp:inline distT="0" distB="0" distL="0" distR="0" wp14:anchorId="1E8387EA" wp14:editId="36C2038A">
            <wp:extent cx="4714875" cy="4658982"/>
            <wp:effectExtent l="0" t="0" r="0" b="8890"/>
            <wp:docPr id="1778198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98566" name="Picture 1" descr="A screenshot of a computer&#10;&#10;AI-generated content may be incorrect."/>
                    <pic:cNvPicPr/>
                  </pic:nvPicPr>
                  <pic:blipFill>
                    <a:blip r:embed="rId20"/>
                    <a:stretch>
                      <a:fillRect/>
                    </a:stretch>
                  </pic:blipFill>
                  <pic:spPr>
                    <a:xfrm>
                      <a:off x="0" y="0"/>
                      <a:ext cx="4723267" cy="4667274"/>
                    </a:xfrm>
                    <a:prstGeom prst="rect">
                      <a:avLst/>
                    </a:prstGeom>
                  </pic:spPr>
                </pic:pic>
              </a:graphicData>
            </a:graphic>
          </wp:inline>
        </w:drawing>
      </w:r>
    </w:p>
    <w:p w14:paraId="6D4784E2" w14:textId="3E2C843B" w:rsidR="004868DD" w:rsidRPr="00A16332" w:rsidRDefault="00A16332" w:rsidP="00071AA3">
      <w:pPr>
        <w:pStyle w:val="Caption"/>
        <w:adjustRightInd w:val="0"/>
        <w:snapToGrid w:val="0"/>
        <w:spacing w:after="0" w:line="360" w:lineRule="auto"/>
        <w:contextualSpacing/>
        <w:rPr>
          <w:b w:val="0"/>
          <w:color w:val="auto"/>
        </w:rPr>
      </w:pPr>
      <w:r w:rsidRPr="00A16332">
        <w:rPr>
          <w:color w:val="auto"/>
        </w:rPr>
        <w:t xml:space="preserve">Figure </w:t>
      </w:r>
      <w:r w:rsidRPr="00A16332">
        <w:rPr>
          <w:b w:val="0"/>
          <w:color w:val="auto"/>
        </w:rPr>
        <w:fldChar w:fldCharType="begin"/>
      </w:r>
      <w:r w:rsidRPr="00A16332">
        <w:rPr>
          <w:color w:val="auto"/>
        </w:rPr>
        <w:instrText xml:space="preserve"> SEQ Figure \* ARABIC </w:instrText>
      </w:r>
      <w:r w:rsidRPr="00A16332">
        <w:rPr>
          <w:b w:val="0"/>
          <w:color w:val="auto"/>
        </w:rPr>
        <w:fldChar w:fldCharType="separate"/>
      </w:r>
      <w:r w:rsidR="007B3EDA">
        <w:rPr>
          <w:noProof/>
          <w:color w:val="auto"/>
        </w:rPr>
        <w:t>7</w:t>
      </w:r>
      <w:r w:rsidRPr="00A16332">
        <w:rPr>
          <w:b w:val="0"/>
          <w:color w:val="auto"/>
        </w:rPr>
        <w:fldChar w:fldCharType="end"/>
      </w:r>
      <w:r w:rsidRPr="00A16332">
        <w:rPr>
          <w:color w:val="auto"/>
        </w:rPr>
        <w:t>: Manage user page for Administrator</w:t>
      </w:r>
      <w:r w:rsidR="00CC3EFF" w:rsidRPr="00A16332">
        <w:rPr>
          <w:rFonts w:hint="eastAsia"/>
          <w:color w:val="auto"/>
          <w:lang w:val="en-MY"/>
        </w:rPr>
        <w:t xml:space="preserve"> </w:t>
      </w:r>
    </w:p>
    <w:p w14:paraId="06CFE99B" w14:textId="363C7EB1" w:rsidR="004868DD" w:rsidRDefault="000C445E" w:rsidP="00071AA3">
      <w:pPr>
        <w:adjustRightInd w:val="0"/>
        <w:snapToGrid w:val="0"/>
        <w:spacing w:after="0"/>
        <w:contextualSpacing/>
      </w:pPr>
      <w:r>
        <w:t xml:space="preserve">When admin click “Mange user” button, it will prompt out this “Admin Manage User” page. </w:t>
      </w:r>
      <w:r w:rsidR="00BE0BC7">
        <w:t xml:space="preserve">The admin can search about user by using User ID or Name and type in the text fields. </w:t>
      </w:r>
      <w:r w:rsidR="00FF0557">
        <w:t xml:space="preserve">After clicking “Search” button, </w:t>
      </w:r>
      <w:r w:rsidR="00DE12B0">
        <w:t>“User Details” below will automatically p</w:t>
      </w:r>
      <w:r w:rsidR="00CC5FE9">
        <w:t>rompt out all the det</w:t>
      </w:r>
      <w:r w:rsidR="00584F7C">
        <w:t>ails in</w:t>
      </w:r>
      <w:r w:rsidR="00CF7917">
        <w:t xml:space="preserve"> </w:t>
      </w:r>
      <w:r w:rsidR="000801C5">
        <w:t xml:space="preserve">the corresponding box. </w:t>
      </w:r>
      <w:r w:rsidR="00CF7917">
        <w:t xml:space="preserve">These </w:t>
      </w:r>
      <w:r w:rsidR="000801C5">
        <w:t xml:space="preserve">text fields </w:t>
      </w:r>
      <w:r w:rsidR="007E7907">
        <w:t>are</w:t>
      </w:r>
      <w:r w:rsidR="000801C5">
        <w:t xml:space="preserve"> locked by now</w:t>
      </w:r>
      <w:r w:rsidR="008A16CD">
        <w:t>. If admin</w:t>
      </w:r>
      <w:r w:rsidR="00942E72">
        <w:t>s</w:t>
      </w:r>
      <w:r w:rsidR="008A16CD">
        <w:t xml:space="preserve"> want to edit the details for the user</w:t>
      </w:r>
      <w:r w:rsidR="00167954">
        <w:t xml:space="preserve">, </w:t>
      </w:r>
      <w:r w:rsidR="00942E72">
        <w:t xml:space="preserve">they need to click the </w:t>
      </w:r>
      <w:r w:rsidR="007E7907">
        <w:t>“Edit &gt;” button to unlock the text fields.</w:t>
      </w:r>
    </w:p>
    <w:p w14:paraId="12503EAF" w14:textId="77777777" w:rsidR="00647F77" w:rsidRDefault="00654C67" w:rsidP="00071AA3">
      <w:pPr>
        <w:keepNext/>
        <w:adjustRightInd w:val="0"/>
        <w:snapToGrid w:val="0"/>
        <w:spacing w:after="0"/>
        <w:contextualSpacing/>
        <w:jc w:val="center"/>
      </w:pPr>
      <w:r>
        <w:rPr>
          <w:noProof/>
        </w:rPr>
        <w:lastRenderedPageBreak/>
        <w:drawing>
          <wp:inline distT="0" distB="0" distL="0" distR="0" wp14:anchorId="7530AA89" wp14:editId="57F12ACD">
            <wp:extent cx="4557095" cy="4467225"/>
            <wp:effectExtent l="0" t="0" r="0" b="0"/>
            <wp:docPr id="1872423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557095" cy="4467225"/>
                    </a:xfrm>
                    <a:prstGeom prst="rect">
                      <a:avLst/>
                    </a:prstGeom>
                  </pic:spPr>
                </pic:pic>
              </a:graphicData>
            </a:graphic>
          </wp:inline>
        </w:drawing>
      </w:r>
    </w:p>
    <w:p w14:paraId="2EF8ECAB" w14:textId="59D0BE39" w:rsidR="002A7CD6" w:rsidRPr="00647F77" w:rsidRDefault="00647F77" w:rsidP="00071AA3">
      <w:pPr>
        <w:pStyle w:val="Caption"/>
        <w:adjustRightInd w:val="0"/>
        <w:snapToGrid w:val="0"/>
        <w:spacing w:after="0" w:line="360" w:lineRule="auto"/>
        <w:contextualSpacing/>
        <w:rPr>
          <w:b w:val="0"/>
          <w:color w:val="auto"/>
          <w:lang w:val="en-MY"/>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8</w:t>
      </w:r>
      <w:r w:rsidRPr="00647F77">
        <w:rPr>
          <w:b w:val="0"/>
          <w:color w:val="auto"/>
        </w:rPr>
        <w:fldChar w:fldCharType="end"/>
      </w:r>
      <w:r w:rsidRPr="00647F77">
        <w:rPr>
          <w:color w:val="auto"/>
        </w:rPr>
        <w:t>: Edit details for user</w:t>
      </w:r>
    </w:p>
    <w:p w14:paraId="76430A7A" w14:textId="2AD5B2BD" w:rsidR="008A02AF" w:rsidRDefault="002A7CD6" w:rsidP="00071AA3">
      <w:pPr>
        <w:adjustRightInd w:val="0"/>
        <w:snapToGrid w:val="0"/>
        <w:spacing w:after="0"/>
        <w:contextualSpacing/>
        <w:jc w:val="left"/>
        <w:rPr>
          <w:noProof/>
          <w14:ligatures w14:val="standardContextual"/>
        </w:rPr>
      </w:pPr>
      <w:r>
        <w:t xml:space="preserve">After clicking “Edit &gt;” button, admin is allowed to </w:t>
      </w:r>
      <w:r w:rsidR="00F1023F">
        <w:t xml:space="preserve">edit the </w:t>
      </w:r>
      <w:r w:rsidR="00D67223">
        <w:t>username</w:t>
      </w:r>
      <w:r w:rsidR="00F1023F">
        <w:t xml:space="preserve"> and able to change the role of the user.</w:t>
      </w:r>
      <w:r w:rsidR="00D67223" w:rsidRPr="00D67223">
        <w:rPr>
          <w:noProof/>
          <w14:ligatures w14:val="standardContextual"/>
        </w:rPr>
        <w:t xml:space="preserve"> </w:t>
      </w:r>
    </w:p>
    <w:p w14:paraId="00FA46E5" w14:textId="77777777" w:rsidR="00647F77" w:rsidRDefault="00954041" w:rsidP="00071AA3">
      <w:pPr>
        <w:keepNext/>
        <w:adjustRightInd w:val="0"/>
        <w:snapToGrid w:val="0"/>
        <w:spacing w:after="0"/>
        <w:contextualSpacing/>
        <w:jc w:val="center"/>
      </w:pPr>
      <w:r>
        <w:rPr>
          <w:noProof/>
        </w:rPr>
        <w:drawing>
          <wp:inline distT="0" distB="0" distL="0" distR="0" wp14:anchorId="4DE27638" wp14:editId="4517BF41">
            <wp:extent cx="3990975" cy="1310762"/>
            <wp:effectExtent l="0" t="0" r="0" b="3810"/>
            <wp:docPr id="158321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990975" cy="1310762"/>
                    </a:xfrm>
                    <a:prstGeom prst="rect">
                      <a:avLst/>
                    </a:prstGeom>
                  </pic:spPr>
                </pic:pic>
              </a:graphicData>
            </a:graphic>
          </wp:inline>
        </w:drawing>
      </w:r>
    </w:p>
    <w:p w14:paraId="73978F55" w14:textId="32CAF139" w:rsidR="00954041" w:rsidRPr="00647F77" w:rsidRDefault="00647F77" w:rsidP="00071AA3">
      <w:pPr>
        <w:pStyle w:val="Caption"/>
        <w:adjustRightInd w:val="0"/>
        <w:snapToGrid w:val="0"/>
        <w:spacing w:after="0" w:line="360" w:lineRule="auto"/>
        <w:contextualSpacing/>
        <w:rPr>
          <w:b w:val="0"/>
          <w:color w:val="auto"/>
          <w14:ligatures w14:val="standardContextual"/>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9</w:t>
      </w:r>
      <w:r w:rsidRPr="00647F77">
        <w:rPr>
          <w:b w:val="0"/>
          <w:color w:val="auto"/>
        </w:rPr>
        <w:fldChar w:fldCharType="end"/>
      </w:r>
      <w:r w:rsidRPr="00647F77">
        <w:rPr>
          <w:color w:val="auto"/>
        </w:rPr>
        <w:t>: Change password for user</w:t>
      </w:r>
    </w:p>
    <w:p w14:paraId="6D4F92D5" w14:textId="2A6A3D0A" w:rsidR="00954041" w:rsidRDefault="00954041" w:rsidP="00071AA3">
      <w:pPr>
        <w:adjustRightInd w:val="0"/>
        <w:snapToGrid w:val="0"/>
        <w:spacing w:after="0"/>
        <w:contextualSpacing/>
        <w:rPr>
          <w:noProof/>
          <w14:ligatures w14:val="standardContextual"/>
        </w:rPr>
      </w:pPr>
      <w:r>
        <w:rPr>
          <w:noProof/>
          <w14:ligatures w14:val="standardContextual"/>
        </w:rPr>
        <w:t xml:space="preserve">If admin </w:t>
      </w:r>
      <w:r w:rsidR="004837A3">
        <w:rPr>
          <w:noProof/>
          <w14:ligatures w14:val="standardContextual"/>
        </w:rPr>
        <w:t xml:space="preserve">need to change a new password for the </w:t>
      </w:r>
      <w:r w:rsidR="002D79B8">
        <w:rPr>
          <w:noProof/>
          <w14:ligatures w14:val="standardContextual"/>
        </w:rPr>
        <w:t>user, admin is required to check the radio button “Change Password”</w:t>
      </w:r>
      <w:r w:rsidR="0058610A">
        <w:rPr>
          <w:noProof/>
          <w14:ligatures w14:val="standardContextual"/>
        </w:rPr>
        <w:t xml:space="preserve"> to </w:t>
      </w:r>
      <w:r w:rsidR="00E43231">
        <w:rPr>
          <w:noProof/>
          <w14:ligatures w14:val="standardContextual"/>
        </w:rPr>
        <w:t>unlock the Password</w:t>
      </w:r>
      <w:r w:rsidR="000C575C">
        <w:rPr>
          <w:noProof/>
          <w14:ligatures w14:val="standardContextual"/>
        </w:rPr>
        <w:t xml:space="preserve"> &amp; Confirm Password</w:t>
      </w:r>
      <w:r w:rsidR="00E43231">
        <w:rPr>
          <w:noProof/>
          <w14:ligatures w14:val="standardContextual"/>
        </w:rPr>
        <w:t xml:space="preserve"> text field. </w:t>
      </w:r>
      <w:r w:rsidR="000C575C">
        <w:rPr>
          <w:noProof/>
          <w14:ligatures w14:val="standardContextual"/>
        </w:rPr>
        <w:t>Besides, make sure the Confirm Password is match with the password. If not, the system will prompt a error dialog “Password Mismatch”</w:t>
      </w:r>
      <w:r w:rsidR="00A221E6">
        <w:rPr>
          <w:noProof/>
          <w14:ligatures w14:val="standardContextual"/>
        </w:rPr>
        <w:t xml:space="preserve"> when </w:t>
      </w:r>
      <w:r w:rsidR="009E4721">
        <w:rPr>
          <w:noProof/>
          <w14:ligatures w14:val="standardContextual"/>
        </w:rPr>
        <w:t>proceed to “Save &gt;” button.</w:t>
      </w:r>
    </w:p>
    <w:p w14:paraId="7522DB78" w14:textId="77777777" w:rsidR="00647F77" w:rsidRDefault="00861C31" w:rsidP="00071AA3">
      <w:pPr>
        <w:keepNext/>
        <w:adjustRightInd w:val="0"/>
        <w:snapToGrid w:val="0"/>
        <w:spacing w:after="0"/>
        <w:contextualSpacing/>
        <w:jc w:val="center"/>
      </w:pPr>
      <w:r>
        <w:rPr>
          <w:noProof/>
        </w:rPr>
        <w:lastRenderedPageBreak/>
        <w:drawing>
          <wp:inline distT="0" distB="0" distL="0" distR="0" wp14:anchorId="7BE4E8E2" wp14:editId="17908836">
            <wp:extent cx="4381500" cy="3343648"/>
            <wp:effectExtent l="0" t="0" r="0" b="9525"/>
            <wp:docPr id="1312277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4381500" cy="3343648"/>
                    </a:xfrm>
                    <a:prstGeom prst="rect">
                      <a:avLst/>
                    </a:prstGeom>
                  </pic:spPr>
                </pic:pic>
              </a:graphicData>
            </a:graphic>
          </wp:inline>
        </w:drawing>
      </w:r>
    </w:p>
    <w:p w14:paraId="4778BDF6" w14:textId="5CE84648" w:rsidR="00861C31" w:rsidRPr="00647F77" w:rsidRDefault="00647F77" w:rsidP="00071AA3">
      <w:pPr>
        <w:pStyle w:val="Caption"/>
        <w:adjustRightInd w:val="0"/>
        <w:snapToGrid w:val="0"/>
        <w:spacing w:after="0" w:line="360" w:lineRule="auto"/>
        <w:contextualSpacing/>
        <w:rPr>
          <w:b w:val="0"/>
          <w:color w:val="auto"/>
          <w14:ligatures w14:val="standardContextual"/>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10</w:t>
      </w:r>
      <w:r w:rsidRPr="00647F77">
        <w:rPr>
          <w:b w:val="0"/>
          <w:color w:val="auto"/>
        </w:rPr>
        <w:fldChar w:fldCharType="end"/>
      </w:r>
      <w:r w:rsidRPr="00647F77">
        <w:rPr>
          <w:color w:val="auto"/>
        </w:rPr>
        <w:t>: Dialog message of Password Mismatch for editing user</w:t>
      </w:r>
    </w:p>
    <w:p w14:paraId="37FF0C16" w14:textId="3035F8FA" w:rsidR="00F6652C" w:rsidRDefault="00861C31" w:rsidP="00071AA3">
      <w:pPr>
        <w:adjustRightInd w:val="0"/>
        <w:snapToGrid w:val="0"/>
        <w:spacing w:after="0"/>
        <w:contextualSpacing/>
        <w:rPr>
          <w:noProof/>
          <w14:ligatures w14:val="standardContextual"/>
        </w:rPr>
      </w:pPr>
      <w:r>
        <w:rPr>
          <w:noProof/>
          <w14:ligatures w14:val="standardContextual"/>
        </w:rPr>
        <w:t>Password Mismatch. Admin need to check whether the Password text fields is same as the Confirm Password text field</w:t>
      </w:r>
      <w:r w:rsidR="00D80DD5">
        <w:rPr>
          <w:noProof/>
          <w14:ligatures w14:val="standardContextual"/>
        </w:rPr>
        <w:t>.</w:t>
      </w:r>
    </w:p>
    <w:p w14:paraId="42803BAD" w14:textId="77777777" w:rsidR="00647F77" w:rsidRDefault="00D80DD5" w:rsidP="00071AA3">
      <w:pPr>
        <w:keepNext/>
        <w:adjustRightInd w:val="0"/>
        <w:snapToGrid w:val="0"/>
        <w:spacing w:after="0"/>
        <w:contextualSpacing/>
        <w:jc w:val="center"/>
      </w:pPr>
      <w:r>
        <w:rPr>
          <w:noProof/>
        </w:rPr>
        <w:drawing>
          <wp:inline distT="0" distB="0" distL="0" distR="0" wp14:anchorId="1FA2FFEE" wp14:editId="296F40FC">
            <wp:extent cx="4314825" cy="3275080"/>
            <wp:effectExtent l="0" t="0" r="0" b="1905"/>
            <wp:docPr id="1794071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314825" cy="3275080"/>
                    </a:xfrm>
                    <a:prstGeom prst="rect">
                      <a:avLst/>
                    </a:prstGeom>
                  </pic:spPr>
                </pic:pic>
              </a:graphicData>
            </a:graphic>
          </wp:inline>
        </w:drawing>
      </w:r>
    </w:p>
    <w:p w14:paraId="54C5A474" w14:textId="696D831C" w:rsidR="00D80DD5" w:rsidRPr="00647F77" w:rsidRDefault="00647F77" w:rsidP="00071AA3">
      <w:pPr>
        <w:pStyle w:val="Caption"/>
        <w:adjustRightInd w:val="0"/>
        <w:snapToGrid w:val="0"/>
        <w:spacing w:after="0" w:line="360" w:lineRule="auto"/>
        <w:contextualSpacing/>
        <w:rPr>
          <w:b w:val="0"/>
          <w:color w:val="auto"/>
          <w14:ligatures w14:val="standardContextual"/>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11</w:t>
      </w:r>
      <w:r w:rsidRPr="00647F77">
        <w:rPr>
          <w:b w:val="0"/>
          <w:color w:val="auto"/>
        </w:rPr>
        <w:fldChar w:fldCharType="end"/>
      </w:r>
      <w:r w:rsidRPr="00647F77">
        <w:rPr>
          <w:color w:val="auto"/>
        </w:rPr>
        <w:t>: Dialog message of Confirm Update</w:t>
      </w:r>
    </w:p>
    <w:p w14:paraId="4F7433D6" w14:textId="1A008A6A" w:rsidR="00D80DD5" w:rsidRDefault="00D80DD5" w:rsidP="00071AA3">
      <w:pPr>
        <w:adjustRightInd w:val="0"/>
        <w:snapToGrid w:val="0"/>
        <w:spacing w:after="0"/>
        <w:contextualSpacing/>
        <w:rPr>
          <w:noProof/>
          <w14:ligatures w14:val="standardContextual"/>
        </w:rPr>
      </w:pPr>
      <w:r>
        <w:rPr>
          <w:noProof/>
          <w14:ligatures w14:val="standardContextual"/>
        </w:rPr>
        <w:t xml:space="preserve">If </w:t>
      </w:r>
      <w:r w:rsidR="00CA68A2">
        <w:rPr>
          <w:noProof/>
          <w14:ligatures w14:val="standardContextual"/>
        </w:rPr>
        <w:t>everything is correct</w:t>
      </w:r>
      <w:r>
        <w:rPr>
          <w:noProof/>
          <w14:ligatures w14:val="standardContextual"/>
        </w:rPr>
        <w:t>, it will prompt out a dialog “Confirm Update”</w:t>
      </w:r>
      <w:r w:rsidR="00CA68A2">
        <w:rPr>
          <w:noProof/>
          <w14:ligatures w14:val="standardContextual"/>
        </w:rPr>
        <w:t xml:space="preserve"> when admin clicking the “Save &gt;” button</w:t>
      </w:r>
      <w:r>
        <w:rPr>
          <w:noProof/>
          <w14:ligatures w14:val="standardContextual"/>
        </w:rPr>
        <w:t xml:space="preserve">. Admin may check </w:t>
      </w:r>
      <w:r w:rsidR="00CA68A2">
        <w:rPr>
          <w:noProof/>
          <w14:ligatures w14:val="standardContextual"/>
        </w:rPr>
        <w:t xml:space="preserve">again </w:t>
      </w:r>
      <w:r>
        <w:rPr>
          <w:noProof/>
          <w14:ligatures w14:val="standardContextual"/>
        </w:rPr>
        <w:t>all the details whether is correct.</w:t>
      </w:r>
      <w:r w:rsidR="00EC6366">
        <w:rPr>
          <w:noProof/>
          <w14:ligatures w14:val="standardContextual"/>
        </w:rPr>
        <w:t xml:space="preserve"> Then, admin click “Yes” button </w:t>
      </w:r>
      <w:r w:rsidR="006635D9">
        <w:rPr>
          <w:noProof/>
          <w14:ligatures w14:val="standardContextual"/>
        </w:rPr>
        <w:t xml:space="preserve">after there is no any error </w:t>
      </w:r>
      <w:r w:rsidR="000656C9">
        <w:rPr>
          <w:noProof/>
          <w14:ligatures w14:val="standardContextual"/>
        </w:rPr>
        <w:t>and</w:t>
      </w:r>
      <w:r w:rsidR="006635D9">
        <w:rPr>
          <w:noProof/>
          <w14:ligatures w14:val="standardContextual"/>
        </w:rPr>
        <w:t xml:space="preserve"> confirm update the user details.</w:t>
      </w:r>
    </w:p>
    <w:p w14:paraId="450B6936" w14:textId="77777777" w:rsidR="00647F77" w:rsidRDefault="00D80DD5" w:rsidP="00071AA3">
      <w:pPr>
        <w:keepNext/>
        <w:adjustRightInd w:val="0"/>
        <w:snapToGrid w:val="0"/>
        <w:spacing w:after="0"/>
        <w:contextualSpacing/>
        <w:jc w:val="center"/>
      </w:pPr>
      <w:r w:rsidRPr="00D80DD5">
        <w:rPr>
          <w:noProof/>
          <w14:ligatures w14:val="standardContextual"/>
        </w:rPr>
        <w:lastRenderedPageBreak/>
        <w:t xml:space="preserve"> </w:t>
      </w:r>
      <w:r w:rsidR="00666476" w:rsidRPr="00666476">
        <w:rPr>
          <w:noProof/>
          <w14:ligatures w14:val="standardContextual"/>
        </w:rPr>
        <w:drawing>
          <wp:inline distT="0" distB="0" distL="0" distR="0" wp14:anchorId="02FF7D4B" wp14:editId="276CD2BA">
            <wp:extent cx="4352925" cy="4278656"/>
            <wp:effectExtent l="0" t="0" r="0" b="7620"/>
            <wp:docPr id="1044937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37957" name="Picture 1" descr="A screenshot of a computer&#10;&#10;AI-generated content may be incorrect."/>
                    <pic:cNvPicPr/>
                  </pic:nvPicPr>
                  <pic:blipFill>
                    <a:blip r:embed="rId25"/>
                    <a:stretch>
                      <a:fillRect/>
                    </a:stretch>
                  </pic:blipFill>
                  <pic:spPr>
                    <a:xfrm>
                      <a:off x="0" y="0"/>
                      <a:ext cx="4357908" cy="4283554"/>
                    </a:xfrm>
                    <a:prstGeom prst="rect">
                      <a:avLst/>
                    </a:prstGeom>
                  </pic:spPr>
                </pic:pic>
              </a:graphicData>
            </a:graphic>
          </wp:inline>
        </w:drawing>
      </w:r>
    </w:p>
    <w:p w14:paraId="188CD6C3" w14:textId="5C4AAC06" w:rsidR="00D67223" w:rsidRPr="00647F77" w:rsidRDefault="00647F77" w:rsidP="00071AA3">
      <w:pPr>
        <w:pStyle w:val="Caption"/>
        <w:adjustRightInd w:val="0"/>
        <w:snapToGrid w:val="0"/>
        <w:spacing w:after="0" w:line="360" w:lineRule="auto"/>
        <w:contextualSpacing/>
        <w:rPr>
          <w:b w:val="0"/>
          <w:color w:val="auto"/>
          <w14:ligatures w14:val="standardContextual"/>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12</w:t>
      </w:r>
      <w:r w:rsidRPr="00647F77">
        <w:rPr>
          <w:b w:val="0"/>
          <w:color w:val="auto"/>
        </w:rPr>
        <w:fldChar w:fldCharType="end"/>
      </w:r>
      <w:r w:rsidRPr="00647F77">
        <w:rPr>
          <w:color w:val="auto"/>
        </w:rPr>
        <w:t>: Dialog message of User Updated</w:t>
      </w:r>
    </w:p>
    <w:p w14:paraId="32FF8733" w14:textId="2637BA5C" w:rsidR="00092B50" w:rsidRDefault="00092B50" w:rsidP="00071AA3">
      <w:pPr>
        <w:adjustRightInd w:val="0"/>
        <w:snapToGrid w:val="0"/>
        <w:spacing w:after="0"/>
        <w:contextualSpacing/>
      </w:pPr>
      <w:r>
        <w:rPr>
          <w:noProof/>
          <w14:ligatures w14:val="standardContextual"/>
        </w:rPr>
        <w:t>Admin will see a dialog “User Updated” that means admin is update the user details successfully.</w:t>
      </w:r>
      <w:r w:rsidR="007A051A">
        <w:rPr>
          <w:noProof/>
          <w14:ligatures w14:val="standardContextual"/>
        </w:rPr>
        <w:t xml:space="preserve"> </w:t>
      </w:r>
    </w:p>
    <w:p w14:paraId="50C46EB6" w14:textId="77777777" w:rsidR="007A051A" w:rsidRDefault="007A051A" w:rsidP="00071AA3">
      <w:pPr>
        <w:adjustRightInd w:val="0"/>
        <w:snapToGrid w:val="0"/>
        <w:spacing w:after="0"/>
        <w:contextualSpacing/>
        <w:jc w:val="left"/>
      </w:pPr>
      <w:r>
        <w:br w:type="page"/>
      </w:r>
    </w:p>
    <w:p w14:paraId="560A984D" w14:textId="77777777" w:rsidR="00647F77" w:rsidRDefault="008A02AF" w:rsidP="00071AA3">
      <w:pPr>
        <w:keepNext/>
        <w:adjustRightInd w:val="0"/>
        <w:snapToGrid w:val="0"/>
        <w:spacing w:after="0"/>
        <w:contextualSpacing/>
        <w:jc w:val="center"/>
      </w:pPr>
      <w:r>
        <w:rPr>
          <w:noProof/>
        </w:rPr>
        <w:lastRenderedPageBreak/>
        <w:drawing>
          <wp:inline distT="0" distB="0" distL="0" distR="0" wp14:anchorId="02FEAD4F" wp14:editId="09214F0F">
            <wp:extent cx="4524375" cy="3617095"/>
            <wp:effectExtent l="0" t="0" r="0" b="2540"/>
            <wp:docPr id="1907276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524375" cy="3617095"/>
                    </a:xfrm>
                    <a:prstGeom prst="rect">
                      <a:avLst/>
                    </a:prstGeom>
                  </pic:spPr>
                </pic:pic>
              </a:graphicData>
            </a:graphic>
          </wp:inline>
        </w:drawing>
      </w:r>
    </w:p>
    <w:p w14:paraId="67FC7664" w14:textId="617045F7" w:rsidR="008A02AF" w:rsidRPr="00647F77" w:rsidRDefault="00647F77" w:rsidP="00071AA3">
      <w:pPr>
        <w:pStyle w:val="Caption"/>
        <w:adjustRightInd w:val="0"/>
        <w:snapToGrid w:val="0"/>
        <w:spacing w:after="0" w:line="360" w:lineRule="auto"/>
        <w:contextualSpacing/>
        <w:rPr>
          <w:b w:val="0"/>
          <w:color w:val="auto"/>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13</w:t>
      </w:r>
      <w:r w:rsidRPr="00647F77">
        <w:rPr>
          <w:b w:val="0"/>
          <w:color w:val="auto"/>
        </w:rPr>
        <w:fldChar w:fldCharType="end"/>
      </w:r>
      <w:r w:rsidRPr="00647F77">
        <w:rPr>
          <w:color w:val="auto"/>
        </w:rPr>
        <w:t>: Admin Add Users page for Administrator</w:t>
      </w:r>
    </w:p>
    <w:p w14:paraId="52656FE4" w14:textId="0AF973D6" w:rsidR="007A051A" w:rsidRDefault="007B20E7" w:rsidP="00071AA3">
      <w:pPr>
        <w:adjustRightInd w:val="0"/>
        <w:snapToGrid w:val="0"/>
        <w:spacing w:after="0"/>
        <w:contextualSpacing/>
      </w:pPr>
      <w:r>
        <w:t>Next, admin can add a new user for our system by clicking the “</w:t>
      </w:r>
      <w:r w:rsidRPr="007B20E7">
        <w:rPr>
          <w:u w:val="single"/>
        </w:rPr>
        <w:t>Add User&gt;</w:t>
      </w:r>
      <w:r>
        <w:t xml:space="preserve">” label button below the “Admin Manage User” page. </w:t>
      </w:r>
      <w:r w:rsidR="00BD3A67">
        <w:t>It will prompt out a new window page “Admin Add Users”. Here</w:t>
      </w:r>
      <w:r w:rsidR="00E95F00">
        <w:t xml:space="preserve">, the User ID will </w:t>
      </w:r>
      <w:r w:rsidR="00B739F9">
        <w:t>generate automatically</w:t>
      </w:r>
      <w:r w:rsidR="006173EE">
        <w:t>. It will follow the latest User ID in our user lists.</w:t>
      </w:r>
    </w:p>
    <w:p w14:paraId="7CAF0313" w14:textId="0C84428E" w:rsidR="00302139" w:rsidRPr="007B20E7" w:rsidRDefault="00302139" w:rsidP="00071AA3">
      <w:pPr>
        <w:adjustRightInd w:val="0"/>
        <w:snapToGrid w:val="0"/>
        <w:spacing w:after="0"/>
        <w:contextualSpacing/>
        <w:jc w:val="center"/>
      </w:pPr>
    </w:p>
    <w:p w14:paraId="5800EF54" w14:textId="77777777" w:rsidR="00302139" w:rsidRDefault="00302139" w:rsidP="00071AA3">
      <w:pPr>
        <w:adjustRightInd w:val="0"/>
        <w:snapToGrid w:val="0"/>
        <w:spacing w:after="0"/>
        <w:contextualSpacing/>
        <w:jc w:val="left"/>
      </w:pPr>
      <w:r>
        <w:br w:type="page"/>
      </w:r>
    </w:p>
    <w:p w14:paraId="6450D9AA" w14:textId="77777777" w:rsidR="00647F77" w:rsidRDefault="00302139" w:rsidP="00071AA3">
      <w:pPr>
        <w:keepNext/>
        <w:adjustRightInd w:val="0"/>
        <w:snapToGrid w:val="0"/>
        <w:spacing w:after="0"/>
        <w:contextualSpacing/>
        <w:jc w:val="center"/>
      </w:pPr>
      <w:r>
        <w:rPr>
          <w:noProof/>
        </w:rPr>
        <w:lastRenderedPageBreak/>
        <w:drawing>
          <wp:inline distT="0" distB="0" distL="0" distR="0" wp14:anchorId="5D10CC4A" wp14:editId="2E9AB81D">
            <wp:extent cx="4752975" cy="3777736"/>
            <wp:effectExtent l="0" t="0" r="0" b="0"/>
            <wp:docPr id="562968557" name="Picture 1" descr="A computer screen shot of a missing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752975" cy="3777736"/>
                    </a:xfrm>
                    <a:prstGeom prst="rect">
                      <a:avLst/>
                    </a:prstGeom>
                  </pic:spPr>
                </pic:pic>
              </a:graphicData>
            </a:graphic>
          </wp:inline>
        </w:drawing>
      </w:r>
    </w:p>
    <w:p w14:paraId="65553F91" w14:textId="64F83881" w:rsidR="00BE0BC7" w:rsidRPr="00647F77" w:rsidRDefault="00647F77" w:rsidP="00071AA3">
      <w:pPr>
        <w:pStyle w:val="Caption"/>
        <w:adjustRightInd w:val="0"/>
        <w:snapToGrid w:val="0"/>
        <w:spacing w:after="0" w:line="360" w:lineRule="auto"/>
        <w:contextualSpacing/>
        <w:rPr>
          <w:rFonts w:eastAsiaTheme="majorEastAsia" w:cs="Times New Roman"/>
          <w:b w:val="0"/>
          <w:color w:val="auto"/>
          <w:kern w:val="2"/>
          <w:sz w:val="30"/>
          <w:szCs w:val="32"/>
          <w:lang w:val="en-MY"/>
          <w14:ligatures w14:val="standardContextual"/>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14</w:t>
      </w:r>
      <w:r w:rsidRPr="00647F77">
        <w:rPr>
          <w:b w:val="0"/>
          <w:color w:val="auto"/>
        </w:rPr>
        <w:fldChar w:fldCharType="end"/>
      </w:r>
      <w:r w:rsidRPr="00647F77">
        <w:rPr>
          <w:color w:val="auto"/>
        </w:rPr>
        <w:t>: Dialog message of Missing Information</w:t>
      </w:r>
    </w:p>
    <w:p w14:paraId="581A9E35" w14:textId="2112602C" w:rsidR="00302139" w:rsidRDefault="00302139" w:rsidP="00071AA3">
      <w:pPr>
        <w:adjustRightInd w:val="0"/>
        <w:snapToGrid w:val="0"/>
        <w:spacing w:after="0"/>
        <w:contextualSpacing/>
        <w:rPr>
          <w:rFonts w:cs="Times New Roman"/>
        </w:rPr>
      </w:pPr>
      <w:r>
        <w:rPr>
          <w:rFonts w:cs="Times New Roman"/>
        </w:rPr>
        <w:t>During</w:t>
      </w:r>
      <w:r w:rsidR="0055564C">
        <w:rPr>
          <w:rFonts w:cs="Times New Roman"/>
        </w:rPr>
        <w:t xml:space="preserve"> the add user process, if there </w:t>
      </w:r>
      <w:r w:rsidR="00913D35">
        <w:rPr>
          <w:rFonts w:cs="Times New Roman"/>
        </w:rPr>
        <w:t>are</w:t>
      </w:r>
      <w:r w:rsidR="0055564C">
        <w:rPr>
          <w:rFonts w:cs="Times New Roman"/>
        </w:rPr>
        <w:t xml:space="preserve"> some fields that </w:t>
      </w:r>
      <w:r w:rsidR="00913D35">
        <w:rPr>
          <w:rFonts w:cs="Times New Roman"/>
        </w:rPr>
        <w:t xml:space="preserve">haven’t fill in, </w:t>
      </w:r>
      <w:r w:rsidR="0084383B">
        <w:rPr>
          <w:rFonts w:cs="Times New Roman"/>
        </w:rPr>
        <w:t xml:space="preserve">for example figure above – admin </w:t>
      </w:r>
      <w:r w:rsidR="006B038B">
        <w:rPr>
          <w:rFonts w:cs="Times New Roman"/>
        </w:rPr>
        <w:t>didn’t select a role for the new user</w:t>
      </w:r>
      <w:r w:rsidR="00E443D2">
        <w:rPr>
          <w:rFonts w:cs="Times New Roman"/>
        </w:rPr>
        <w:t xml:space="preserve">, it will prompt out a dialog “Missing Information” to make sure </w:t>
      </w:r>
      <w:r w:rsidR="002D33F0">
        <w:rPr>
          <w:rFonts w:cs="Times New Roman"/>
        </w:rPr>
        <w:t xml:space="preserve">that </w:t>
      </w:r>
      <w:r w:rsidR="00E443D2">
        <w:rPr>
          <w:rFonts w:cs="Times New Roman"/>
        </w:rPr>
        <w:t>admin must fill in all the fields</w:t>
      </w:r>
      <w:r w:rsidR="002D33F0">
        <w:rPr>
          <w:rFonts w:cs="Times New Roman"/>
        </w:rPr>
        <w:t>.</w:t>
      </w:r>
    </w:p>
    <w:p w14:paraId="326BF338" w14:textId="77777777" w:rsidR="00071AA3" w:rsidRDefault="00071AA3" w:rsidP="00071AA3">
      <w:pPr>
        <w:adjustRightInd w:val="0"/>
        <w:snapToGrid w:val="0"/>
        <w:spacing w:after="0"/>
        <w:contextualSpacing/>
        <w:rPr>
          <w:rFonts w:cs="Times New Roman"/>
        </w:rPr>
      </w:pPr>
    </w:p>
    <w:p w14:paraId="5516B363" w14:textId="77777777" w:rsidR="00647F77" w:rsidRDefault="00B0643C" w:rsidP="00071AA3">
      <w:pPr>
        <w:keepNext/>
        <w:adjustRightInd w:val="0"/>
        <w:snapToGrid w:val="0"/>
        <w:spacing w:after="0"/>
        <w:contextualSpacing/>
        <w:jc w:val="center"/>
      </w:pPr>
      <w:r>
        <w:rPr>
          <w:noProof/>
        </w:rPr>
        <w:drawing>
          <wp:inline distT="0" distB="0" distL="0" distR="0" wp14:anchorId="3E42E30C" wp14:editId="5C5A32B2">
            <wp:extent cx="4505325" cy="2049509"/>
            <wp:effectExtent l="0" t="0" r="0" b="8255"/>
            <wp:docPr id="1340905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505325" cy="2049509"/>
                    </a:xfrm>
                    <a:prstGeom prst="rect">
                      <a:avLst/>
                    </a:prstGeom>
                  </pic:spPr>
                </pic:pic>
              </a:graphicData>
            </a:graphic>
          </wp:inline>
        </w:drawing>
      </w:r>
    </w:p>
    <w:p w14:paraId="488AF996" w14:textId="7F744FD7" w:rsidR="00B0643C" w:rsidRPr="00647F77" w:rsidRDefault="00647F77" w:rsidP="00071AA3">
      <w:pPr>
        <w:pStyle w:val="Caption"/>
        <w:adjustRightInd w:val="0"/>
        <w:snapToGrid w:val="0"/>
        <w:spacing w:after="0" w:line="360" w:lineRule="auto"/>
        <w:contextualSpacing/>
        <w:rPr>
          <w:rFonts w:eastAsiaTheme="majorEastAsia" w:cs="Times New Roman"/>
          <w:b w:val="0"/>
          <w:color w:val="auto"/>
          <w:kern w:val="2"/>
          <w:sz w:val="30"/>
          <w:szCs w:val="32"/>
          <w:lang w:val="en-MY"/>
          <w14:ligatures w14:val="standardContextual"/>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15</w:t>
      </w:r>
      <w:r w:rsidRPr="00647F77">
        <w:rPr>
          <w:b w:val="0"/>
          <w:color w:val="auto"/>
        </w:rPr>
        <w:fldChar w:fldCharType="end"/>
      </w:r>
      <w:r w:rsidRPr="00647F77">
        <w:rPr>
          <w:color w:val="auto"/>
        </w:rPr>
        <w:t>: Dialog message of Invalid Email</w:t>
      </w:r>
    </w:p>
    <w:p w14:paraId="117BF14F" w14:textId="703EB94F" w:rsidR="00B0643C" w:rsidRDefault="00B0643C" w:rsidP="00071AA3">
      <w:pPr>
        <w:adjustRightInd w:val="0"/>
        <w:snapToGrid w:val="0"/>
        <w:spacing w:after="0"/>
        <w:contextualSpacing/>
        <w:rPr>
          <w:lang w:val="en-MY"/>
        </w:rPr>
      </w:pPr>
      <w:r>
        <w:rPr>
          <w:lang w:val="en-MY"/>
        </w:rPr>
        <w:t xml:space="preserve">If the email that provided by admin is not correct, such as missing “@” or the email is invalid, the admin will see a dialog </w:t>
      </w:r>
      <w:r w:rsidR="008B182F">
        <w:rPr>
          <w:lang w:val="en-MY"/>
        </w:rPr>
        <w:t>“Invalid Email”</w:t>
      </w:r>
      <w:r w:rsidR="006A1E37">
        <w:rPr>
          <w:lang w:val="en-MY"/>
        </w:rPr>
        <w:t xml:space="preserve"> saying that “Please provide a valid Email”</w:t>
      </w:r>
    </w:p>
    <w:p w14:paraId="7A4C5E1A" w14:textId="77777777" w:rsidR="00647F77" w:rsidRDefault="00C77D61" w:rsidP="00071AA3">
      <w:pPr>
        <w:keepNext/>
        <w:adjustRightInd w:val="0"/>
        <w:snapToGrid w:val="0"/>
        <w:spacing w:after="0"/>
        <w:contextualSpacing/>
        <w:jc w:val="center"/>
      </w:pPr>
      <w:r>
        <w:rPr>
          <w:noProof/>
        </w:rPr>
        <w:lastRenderedPageBreak/>
        <w:drawing>
          <wp:inline distT="0" distB="0" distL="0" distR="0" wp14:anchorId="0072BED7" wp14:editId="4A26A737">
            <wp:extent cx="4724400" cy="2018835"/>
            <wp:effectExtent l="0" t="0" r="0" b="635"/>
            <wp:docPr id="80191030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724400" cy="2018835"/>
                    </a:xfrm>
                    <a:prstGeom prst="rect">
                      <a:avLst/>
                    </a:prstGeom>
                  </pic:spPr>
                </pic:pic>
              </a:graphicData>
            </a:graphic>
          </wp:inline>
        </w:drawing>
      </w:r>
    </w:p>
    <w:p w14:paraId="3A52D1BD" w14:textId="269AC8B1" w:rsidR="007406DF" w:rsidRPr="00647F77" w:rsidRDefault="00647F77" w:rsidP="00071AA3">
      <w:pPr>
        <w:pStyle w:val="Caption"/>
        <w:adjustRightInd w:val="0"/>
        <w:snapToGrid w:val="0"/>
        <w:spacing w:after="0" w:line="360" w:lineRule="auto"/>
        <w:contextualSpacing/>
        <w:rPr>
          <w:b w:val="0"/>
          <w:color w:val="auto"/>
          <w:lang w:val="en-MY"/>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16</w:t>
      </w:r>
      <w:r w:rsidRPr="00647F77">
        <w:rPr>
          <w:b w:val="0"/>
          <w:color w:val="auto"/>
        </w:rPr>
        <w:fldChar w:fldCharType="end"/>
      </w:r>
      <w:r w:rsidRPr="00647F77">
        <w:rPr>
          <w:color w:val="auto"/>
        </w:rPr>
        <w:t>: Dialog message of Password Mismatch for adding user</w:t>
      </w:r>
    </w:p>
    <w:p w14:paraId="534CAE81" w14:textId="5C7BBEE0" w:rsidR="00C77D61" w:rsidRDefault="007406DF" w:rsidP="00071AA3">
      <w:pPr>
        <w:adjustRightInd w:val="0"/>
        <w:snapToGrid w:val="0"/>
        <w:spacing w:after="0"/>
        <w:contextualSpacing/>
        <w:rPr>
          <w:noProof/>
          <w14:ligatures w14:val="standardContextual"/>
        </w:rPr>
      </w:pPr>
      <w:r>
        <w:rPr>
          <w:noProof/>
          <w14:ligatures w14:val="standardContextual"/>
        </w:rPr>
        <w:t xml:space="preserve">Here, for adding user, </w:t>
      </w:r>
      <w:r w:rsidR="00C77D61">
        <w:rPr>
          <w:noProof/>
          <w14:ligatures w14:val="standardContextual"/>
        </w:rPr>
        <w:t>admin is</w:t>
      </w:r>
      <w:r>
        <w:rPr>
          <w:noProof/>
          <w14:ligatures w14:val="standardContextual"/>
        </w:rPr>
        <w:t xml:space="preserve"> also</w:t>
      </w:r>
      <w:r w:rsidR="00C77D61">
        <w:rPr>
          <w:noProof/>
          <w14:ligatures w14:val="standardContextual"/>
        </w:rPr>
        <w:t xml:space="preserve"> required to </w:t>
      </w:r>
      <w:r>
        <w:rPr>
          <w:noProof/>
          <w14:ligatures w14:val="standardContextual"/>
        </w:rPr>
        <w:t xml:space="preserve">nake sure that </w:t>
      </w:r>
      <w:r w:rsidR="00C77D61">
        <w:rPr>
          <w:noProof/>
          <w14:ligatures w14:val="standardContextual"/>
        </w:rPr>
        <w:t>Password &amp; Confirm Password text field</w:t>
      </w:r>
      <w:r>
        <w:rPr>
          <w:noProof/>
          <w14:ligatures w14:val="standardContextual"/>
        </w:rPr>
        <w:t xml:space="preserve"> is match.</w:t>
      </w:r>
      <w:r w:rsidR="00C77D61">
        <w:rPr>
          <w:noProof/>
          <w14:ligatures w14:val="standardContextual"/>
        </w:rPr>
        <w:t xml:space="preserve"> If not, the system will prompt a error dialog “Password Mismatch” when proceed to “</w:t>
      </w:r>
      <w:r>
        <w:rPr>
          <w:noProof/>
          <w14:ligatures w14:val="standardContextual"/>
        </w:rPr>
        <w:t>Add</w:t>
      </w:r>
      <w:r w:rsidR="00C77D61">
        <w:rPr>
          <w:noProof/>
          <w14:ligatures w14:val="standardContextual"/>
        </w:rPr>
        <w:t xml:space="preserve"> &gt;” button.</w:t>
      </w:r>
      <w:r w:rsidR="00071E92">
        <w:rPr>
          <w:noProof/>
          <w14:ligatures w14:val="standardContextual"/>
        </w:rPr>
        <w:t xml:space="preserve"> The “Reset” button below is just for admin to reset all the text field as </w:t>
      </w:r>
      <w:r w:rsidR="00360500">
        <w:rPr>
          <w:noProof/>
          <w14:ligatures w14:val="standardContextual"/>
        </w:rPr>
        <w:t>“Blank”.</w:t>
      </w:r>
    </w:p>
    <w:p w14:paraId="2E8CF4BB" w14:textId="77777777" w:rsidR="00071AA3" w:rsidRDefault="00071AA3" w:rsidP="00071AA3">
      <w:pPr>
        <w:adjustRightInd w:val="0"/>
        <w:snapToGrid w:val="0"/>
        <w:spacing w:after="0"/>
        <w:contextualSpacing/>
        <w:rPr>
          <w:noProof/>
          <w14:ligatures w14:val="standardContextual"/>
        </w:rPr>
      </w:pPr>
    </w:p>
    <w:p w14:paraId="22D946DE" w14:textId="77777777" w:rsidR="00647F77" w:rsidRDefault="00D21422" w:rsidP="00071AA3">
      <w:pPr>
        <w:keepNext/>
        <w:adjustRightInd w:val="0"/>
        <w:snapToGrid w:val="0"/>
        <w:spacing w:after="0"/>
        <w:contextualSpacing/>
        <w:jc w:val="center"/>
      </w:pPr>
      <w:r>
        <w:rPr>
          <w:noProof/>
        </w:rPr>
        <w:drawing>
          <wp:inline distT="0" distB="0" distL="0" distR="0" wp14:anchorId="562AA53F" wp14:editId="6DB1A968">
            <wp:extent cx="4600575" cy="3691266"/>
            <wp:effectExtent l="0" t="0" r="0" b="4445"/>
            <wp:docPr id="1446273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600575" cy="3691266"/>
                    </a:xfrm>
                    <a:prstGeom prst="rect">
                      <a:avLst/>
                    </a:prstGeom>
                  </pic:spPr>
                </pic:pic>
              </a:graphicData>
            </a:graphic>
          </wp:inline>
        </w:drawing>
      </w:r>
    </w:p>
    <w:p w14:paraId="3A923FA4" w14:textId="0E0AC0F8" w:rsidR="00CA68A2" w:rsidRPr="00647F77" w:rsidRDefault="00647F77" w:rsidP="00071AA3">
      <w:pPr>
        <w:pStyle w:val="Caption"/>
        <w:adjustRightInd w:val="0"/>
        <w:snapToGrid w:val="0"/>
        <w:spacing w:after="0" w:line="360" w:lineRule="auto"/>
        <w:contextualSpacing/>
        <w:rPr>
          <w:b w:val="0"/>
          <w:color w:val="auto"/>
          <w14:ligatures w14:val="standardContextual"/>
        </w:rPr>
      </w:pPr>
      <w:r w:rsidRPr="00647F77">
        <w:rPr>
          <w:color w:val="auto"/>
        </w:rPr>
        <w:t xml:space="preserve">Figure </w:t>
      </w:r>
      <w:r w:rsidRPr="00647F77">
        <w:rPr>
          <w:b w:val="0"/>
          <w:color w:val="auto"/>
        </w:rPr>
        <w:fldChar w:fldCharType="begin"/>
      </w:r>
      <w:r w:rsidRPr="00647F77">
        <w:rPr>
          <w:color w:val="auto"/>
        </w:rPr>
        <w:instrText xml:space="preserve"> SEQ Figure \* ARABIC </w:instrText>
      </w:r>
      <w:r w:rsidRPr="00647F77">
        <w:rPr>
          <w:b w:val="0"/>
          <w:color w:val="auto"/>
        </w:rPr>
        <w:fldChar w:fldCharType="separate"/>
      </w:r>
      <w:r w:rsidR="007B3EDA">
        <w:rPr>
          <w:noProof/>
          <w:color w:val="auto"/>
        </w:rPr>
        <w:t>17</w:t>
      </w:r>
      <w:r w:rsidRPr="00647F77">
        <w:rPr>
          <w:b w:val="0"/>
          <w:color w:val="auto"/>
        </w:rPr>
        <w:fldChar w:fldCharType="end"/>
      </w:r>
      <w:r w:rsidRPr="00647F77">
        <w:rPr>
          <w:color w:val="auto"/>
        </w:rPr>
        <w:t>: Dialog message of User Added</w:t>
      </w:r>
    </w:p>
    <w:p w14:paraId="4BE8AB49" w14:textId="77777777" w:rsidR="008F0F50" w:rsidRDefault="00CA68A2" w:rsidP="00071AA3">
      <w:pPr>
        <w:adjustRightInd w:val="0"/>
        <w:snapToGrid w:val="0"/>
        <w:spacing w:after="0"/>
        <w:contextualSpacing/>
        <w:jc w:val="left"/>
        <w:rPr>
          <w:noProof/>
          <w14:ligatures w14:val="standardContextual"/>
        </w:rPr>
      </w:pPr>
      <w:r>
        <w:rPr>
          <w:noProof/>
          <w14:ligatures w14:val="standardContextual"/>
        </w:rPr>
        <w:t xml:space="preserve">If no any error </w:t>
      </w:r>
      <w:r w:rsidR="006C6A24">
        <w:rPr>
          <w:noProof/>
          <w14:ligatures w14:val="standardContextual"/>
        </w:rPr>
        <w:t xml:space="preserve">or issue as filling up the details for new user, admin can proced to the “Add &gt;” button. Then, the system will valid and prompt a dialog “User Added” </w:t>
      </w:r>
      <w:r w:rsidR="0007374E">
        <w:rPr>
          <w:noProof/>
          <w14:ligatures w14:val="standardContextual"/>
        </w:rPr>
        <w:t xml:space="preserve">to admin saying that the new user </w:t>
      </w:r>
      <w:r w:rsidR="00671FCE">
        <w:rPr>
          <w:noProof/>
          <w14:ligatures w14:val="standardContextual"/>
        </w:rPr>
        <w:t>is added successfully.</w:t>
      </w:r>
    </w:p>
    <w:p w14:paraId="7091159E" w14:textId="77777777" w:rsidR="008F0F50" w:rsidRDefault="008F0F50" w:rsidP="00071AA3">
      <w:pPr>
        <w:adjustRightInd w:val="0"/>
        <w:snapToGrid w:val="0"/>
        <w:spacing w:after="0"/>
        <w:contextualSpacing/>
        <w:jc w:val="left"/>
        <w:rPr>
          <w:noProof/>
          <w14:ligatures w14:val="standardContextual"/>
        </w:rPr>
      </w:pPr>
    </w:p>
    <w:p w14:paraId="5512A65E" w14:textId="0815A0EE" w:rsidR="00BD4BEC" w:rsidRDefault="00594323" w:rsidP="00071AA3">
      <w:pPr>
        <w:keepNext/>
        <w:adjustRightInd w:val="0"/>
        <w:snapToGrid w:val="0"/>
        <w:spacing w:after="0"/>
        <w:contextualSpacing/>
        <w:jc w:val="center"/>
      </w:pPr>
      <w:r w:rsidRPr="00594323">
        <w:rPr>
          <w:noProof/>
        </w:rPr>
        <w:lastRenderedPageBreak/>
        <w:drawing>
          <wp:inline distT="0" distB="0" distL="0" distR="0" wp14:anchorId="40CB7E50" wp14:editId="3763F28C">
            <wp:extent cx="4692897" cy="3896882"/>
            <wp:effectExtent l="0" t="0" r="0" b="8890"/>
            <wp:docPr id="1558449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49311" name="Picture 1" descr="A screenshot of a computer&#10;&#10;AI-generated content may be incorrect."/>
                    <pic:cNvPicPr/>
                  </pic:nvPicPr>
                  <pic:blipFill>
                    <a:blip r:embed="rId31"/>
                    <a:stretch>
                      <a:fillRect/>
                    </a:stretch>
                  </pic:blipFill>
                  <pic:spPr>
                    <a:xfrm>
                      <a:off x="0" y="0"/>
                      <a:ext cx="4709163" cy="3910389"/>
                    </a:xfrm>
                    <a:prstGeom prst="rect">
                      <a:avLst/>
                    </a:prstGeom>
                  </pic:spPr>
                </pic:pic>
              </a:graphicData>
            </a:graphic>
          </wp:inline>
        </w:drawing>
      </w:r>
    </w:p>
    <w:p w14:paraId="47853452" w14:textId="76C354F6" w:rsidR="00BD4BEC" w:rsidRPr="00BD4BEC" w:rsidRDefault="00BD4BEC" w:rsidP="00071AA3">
      <w:pPr>
        <w:pStyle w:val="Caption"/>
        <w:adjustRightInd w:val="0"/>
        <w:snapToGrid w:val="0"/>
        <w:spacing w:after="0" w:line="360" w:lineRule="auto"/>
        <w:contextualSpacing/>
        <w:rPr>
          <w:b w:val="0"/>
          <w:color w:val="auto"/>
        </w:rPr>
      </w:pPr>
      <w:r w:rsidRPr="00BD4BEC">
        <w:rPr>
          <w:color w:val="auto"/>
        </w:rPr>
        <w:t xml:space="preserve">Figure </w:t>
      </w:r>
      <w:r w:rsidRPr="00BD4BEC">
        <w:rPr>
          <w:b w:val="0"/>
          <w:color w:val="auto"/>
        </w:rPr>
        <w:fldChar w:fldCharType="begin"/>
      </w:r>
      <w:r w:rsidRPr="00BD4BEC">
        <w:rPr>
          <w:color w:val="auto"/>
        </w:rPr>
        <w:instrText xml:space="preserve"> SEQ Figure \* ARABIC </w:instrText>
      </w:r>
      <w:r w:rsidRPr="00BD4BEC">
        <w:rPr>
          <w:b w:val="0"/>
          <w:color w:val="auto"/>
        </w:rPr>
        <w:fldChar w:fldCharType="separate"/>
      </w:r>
      <w:r w:rsidR="007B3EDA">
        <w:rPr>
          <w:noProof/>
          <w:color w:val="auto"/>
        </w:rPr>
        <w:t>18</w:t>
      </w:r>
      <w:r w:rsidRPr="00BD4BEC">
        <w:rPr>
          <w:b w:val="0"/>
          <w:color w:val="auto"/>
        </w:rPr>
        <w:fldChar w:fldCharType="end"/>
      </w:r>
      <w:r w:rsidRPr="00BD4BEC">
        <w:rPr>
          <w:color w:val="auto"/>
        </w:rPr>
        <w:t>: View Login History of Administrator</w:t>
      </w:r>
    </w:p>
    <w:p w14:paraId="387E8BD5" w14:textId="7919FF31" w:rsidR="006B038B" w:rsidRPr="00954306" w:rsidRDefault="00BD4BEC" w:rsidP="00071AA3">
      <w:pPr>
        <w:adjustRightInd w:val="0"/>
        <w:snapToGrid w:val="0"/>
        <w:spacing w:after="0"/>
        <w:contextualSpacing/>
        <w:rPr>
          <w:noProof/>
          <w14:ligatures w14:val="standardContextual"/>
        </w:rPr>
      </w:pPr>
      <w:r>
        <w:rPr>
          <w:noProof/>
          <w14:ligatures w14:val="standardContextual"/>
        </w:rPr>
        <w:t xml:space="preserve">Here is a additional function for admin. When admin clicking “View Login History” button, </w:t>
      </w:r>
      <w:r w:rsidR="00302E45">
        <w:rPr>
          <w:noProof/>
          <w14:ligatures w14:val="standardContextual"/>
        </w:rPr>
        <w:t xml:space="preserve">system will prompt out this window page to admin. For here, admin can see all user </w:t>
      </w:r>
      <w:r w:rsidR="008463A5">
        <w:rPr>
          <w:noProof/>
          <w14:ligatures w14:val="standardContextual"/>
        </w:rPr>
        <w:t xml:space="preserve">login history, which includes </w:t>
      </w:r>
      <w:r w:rsidR="00484905">
        <w:rPr>
          <w:noProof/>
          <w14:ligatures w14:val="standardContextual"/>
        </w:rPr>
        <w:t xml:space="preserve">User ID, Role, </w:t>
      </w:r>
      <w:r w:rsidR="008463A5">
        <w:rPr>
          <w:noProof/>
          <w14:ligatures w14:val="standardContextual"/>
        </w:rPr>
        <w:t xml:space="preserve">Date </w:t>
      </w:r>
      <w:r w:rsidR="00484905">
        <w:rPr>
          <w:noProof/>
          <w14:ligatures w14:val="standardContextual"/>
        </w:rPr>
        <w:t>and</w:t>
      </w:r>
      <w:r w:rsidR="008463A5">
        <w:rPr>
          <w:noProof/>
          <w14:ligatures w14:val="standardContextual"/>
        </w:rPr>
        <w:t xml:space="preserve"> Time.</w:t>
      </w:r>
      <w:r w:rsidR="00484905">
        <w:rPr>
          <w:noProof/>
          <w14:ligatures w14:val="standardContextual"/>
        </w:rPr>
        <w:t xml:space="preserve"> For example, the latest admin, named HZ, </w:t>
      </w:r>
      <w:r w:rsidR="001C3339">
        <w:rPr>
          <w:noProof/>
          <w14:ligatures w14:val="standardContextual"/>
        </w:rPr>
        <w:t>login date is 2025-06-03 and time is 00:45:13.133.</w:t>
      </w:r>
    </w:p>
    <w:p w14:paraId="4A0D9A67" w14:textId="0608BB21" w:rsidR="00BD4BEC" w:rsidRDefault="00BD4BEC" w:rsidP="00071AA3">
      <w:pPr>
        <w:adjustRightInd w:val="0"/>
        <w:snapToGrid w:val="0"/>
        <w:spacing w:after="0"/>
        <w:contextualSpacing/>
        <w:jc w:val="left"/>
        <w:rPr>
          <w:rFonts w:eastAsiaTheme="majorEastAsia" w:cs="Times New Roman"/>
          <w:b/>
          <w:kern w:val="2"/>
          <w:sz w:val="30"/>
          <w:szCs w:val="32"/>
          <w:lang w:val="en-MY"/>
          <w14:ligatures w14:val="standardContextual"/>
        </w:rPr>
      </w:pPr>
      <w:bookmarkStart w:id="53" w:name="_Toc199772200"/>
      <w:bookmarkStart w:id="54" w:name="_Toc199772244"/>
      <w:bookmarkStart w:id="55" w:name="_Toc199772400"/>
    </w:p>
    <w:p w14:paraId="41B05942" w14:textId="77777777" w:rsidR="00BD4BEC" w:rsidRDefault="00BD4BEC" w:rsidP="00071AA3">
      <w:pPr>
        <w:adjustRightInd w:val="0"/>
        <w:snapToGrid w:val="0"/>
        <w:spacing w:after="0"/>
        <w:contextualSpacing/>
        <w:jc w:val="left"/>
        <w:rPr>
          <w:rFonts w:eastAsiaTheme="majorEastAsia" w:cs="Times New Roman"/>
          <w:b/>
          <w:kern w:val="2"/>
          <w:sz w:val="30"/>
          <w:szCs w:val="32"/>
          <w:lang w:val="en-MY"/>
          <w14:ligatures w14:val="standardContextual"/>
        </w:rPr>
      </w:pPr>
      <w:r>
        <w:rPr>
          <w:rFonts w:cs="Times New Roman"/>
        </w:rPr>
        <w:br w:type="page"/>
      </w:r>
    </w:p>
    <w:p w14:paraId="004BDB07" w14:textId="55D76B29" w:rsidR="009A3C9E" w:rsidRPr="006D52E6" w:rsidRDefault="005A2D61" w:rsidP="00071AA3">
      <w:pPr>
        <w:pStyle w:val="Heading2"/>
        <w:adjustRightInd w:val="0"/>
        <w:snapToGrid w:val="0"/>
        <w:spacing w:before="0" w:after="0" w:line="360" w:lineRule="auto"/>
        <w:contextualSpacing/>
        <w:rPr>
          <w:rFonts w:cs="Times New Roman"/>
        </w:rPr>
      </w:pPr>
      <w:bookmarkStart w:id="56" w:name="_Toc199885242"/>
      <w:r w:rsidRPr="001E6CCA">
        <w:rPr>
          <w:rFonts w:cs="Times New Roman"/>
        </w:rPr>
        <w:lastRenderedPageBreak/>
        <w:t xml:space="preserve">2.2 </w:t>
      </w:r>
      <w:r w:rsidR="007E28BE" w:rsidRPr="001E6CCA">
        <w:rPr>
          <w:rFonts w:cs="Times New Roman"/>
        </w:rPr>
        <w:t>Sales Manager</w:t>
      </w:r>
      <w:bookmarkEnd w:id="53"/>
      <w:bookmarkEnd w:id="54"/>
      <w:bookmarkEnd w:id="55"/>
      <w:bookmarkEnd w:id="56"/>
    </w:p>
    <w:p w14:paraId="3158318A" w14:textId="77777777" w:rsidR="006D52E6" w:rsidRDefault="00203BC8" w:rsidP="00071AA3">
      <w:pPr>
        <w:keepNext/>
        <w:adjustRightInd w:val="0"/>
        <w:snapToGrid w:val="0"/>
        <w:spacing w:after="0"/>
        <w:contextualSpacing/>
        <w:jc w:val="center"/>
      </w:pPr>
      <w:r w:rsidRPr="00203BC8">
        <w:rPr>
          <w:noProof/>
          <w:lang w:val="en-MY"/>
        </w:rPr>
        <w:drawing>
          <wp:inline distT="0" distB="0" distL="0" distR="0" wp14:anchorId="7D9339DD" wp14:editId="0C4330D2">
            <wp:extent cx="4572000" cy="3668338"/>
            <wp:effectExtent l="0" t="0" r="0" b="8890"/>
            <wp:docPr id="22032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23892" name="Picture 1" descr="A screenshot of a computer&#10;&#10;AI-generated content may be incorrect."/>
                    <pic:cNvPicPr/>
                  </pic:nvPicPr>
                  <pic:blipFill>
                    <a:blip r:embed="rId32"/>
                    <a:stretch>
                      <a:fillRect/>
                    </a:stretch>
                  </pic:blipFill>
                  <pic:spPr>
                    <a:xfrm>
                      <a:off x="0" y="0"/>
                      <a:ext cx="4572000" cy="3668338"/>
                    </a:xfrm>
                    <a:prstGeom prst="rect">
                      <a:avLst/>
                    </a:prstGeom>
                  </pic:spPr>
                </pic:pic>
              </a:graphicData>
            </a:graphic>
          </wp:inline>
        </w:drawing>
      </w:r>
    </w:p>
    <w:p w14:paraId="25286B06" w14:textId="087E1F29" w:rsidR="00973A27" w:rsidRPr="00081AE0" w:rsidRDefault="006D52E6" w:rsidP="00071AA3">
      <w:pPr>
        <w:pStyle w:val="Caption"/>
        <w:adjustRightInd w:val="0"/>
        <w:snapToGrid w:val="0"/>
        <w:spacing w:after="0" w:line="360" w:lineRule="auto"/>
        <w:contextualSpacing/>
      </w:pPr>
      <w:r w:rsidRPr="006D52E6">
        <w:t xml:space="preserve">Figure </w:t>
      </w:r>
      <w:r w:rsidRPr="006D52E6">
        <w:fldChar w:fldCharType="begin"/>
      </w:r>
      <w:r w:rsidRPr="006D52E6">
        <w:instrText xml:space="preserve"> SEQ Figure \* ARABIC </w:instrText>
      </w:r>
      <w:r w:rsidRPr="006D52E6">
        <w:fldChar w:fldCharType="separate"/>
      </w:r>
      <w:r w:rsidR="007B3EDA">
        <w:rPr>
          <w:noProof/>
        </w:rPr>
        <w:t>19</w:t>
      </w:r>
      <w:r w:rsidRPr="006D52E6">
        <w:fldChar w:fldCharType="end"/>
      </w:r>
      <w:r w:rsidRPr="006D52E6">
        <w:t>: Home Page of Sales Manager</w:t>
      </w:r>
    </w:p>
    <w:p w14:paraId="51198211" w14:textId="4176112D" w:rsidR="00973A27" w:rsidRPr="00E064CC" w:rsidRDefault="00973A27" w:rsidP="00071AA3">
      <w:pPr>
        <w:adjustRightInd w:val="0"/>
        <w:snapToGrid w:val="0"/>
        <w:spacing w:after="0"/>
        <w:contextualSpacing/>
        <w:rPr>
          <w:lang w:val="en-MY"/>
        </w:rPr>
      </w:pPr>
      <w:r>
        <w:rPr>
          <w:lang w:val="en-MY"/>
        </w:rPr>
        <w:t>This is the Sales Manager “Main Page”</w:t>
      </w:r>
      <w:r w:rsidR="00F402C3">
        <w:rPr>
          <w:lang w:val="en-MY"/>
        </w:rPr>
        <w:t>.</w:t>
      </w:r>
      <w:r>
        <w:rPr>
          <w:lang w:val="en-MY"/>
        </w:rPr>
        <w:t xml:space="preserve"> </w:t>
      </w:r>
      <w:r w:rsidR="00F402C3">
        <w:rPr>
          <w:lang w:val="en-MY"/>
        </w:rPr>
        <w:t>I</w:t>
      </w:r>
      <w:r>
        <w:rPr>
          <w:lang w:val="en-MY"/>
        </w:rPr>
        <w:t xml:space="preserve">t will show when successful login as </w:t>
      </w:r>
      <w:r w:rsidR="00E66B48">
        <w:rPr>
          <w:lang w:val="en-MY"/>
        </w:rPr>
        <w:t>sales manager</w:t>
      </w:r>
      <w:r>
        <w:rPr>
          <w:lang w:val="en-MY"/>
        </w:rPr>
        <w:t xml:space="preserve"> role. The “</w:t>
      </w:r>
      <w:r w:rsidR="00E66B48">
        <w:rPr>
          <w:lang w:val="en-MY"/>
        </w:rPr>
        <w:t>Sales Manager</w:t>
      </w:r>
      <w:r>
        <w:rPr>
          <w:lang w:val="en-MY"/>
        </w:rPr>
        <w:t xml:space="preserve"> Main Page” contains a list of action buttons which include </w:t>
      </w:r>
      <w:r w:rsidR="002650A9">
        <w:rPr>
          <w:lang w:val="en-MY"/>
        </w:rPr>
        <w:t xml:space="preserve">Item Management, </w:t>
      </w:r>
      <w:r w:rsidR="00624488">
        <w:rPr>
          <w:lang w:val="en-MY"/>
        </w:rPr>
        <w:t xml:space="preserve">Supplier Management, </w:t>
      </w:r>
      <w:r w:rsidR="00372A7E">
        <w:rPr>
          <w:lang w:val="en-MY"/>
        </w:rPr>
        <w:t>Sales Entry, Create Purchase Requisition, View Requisitions</w:t>
      </w:r>
      <w:r w:rsidR="00314F9F">
        <w:rPr>
          <w:lang w:val="en-MY"/>
        </w:rPr>
        <w:t xml:space="preserve"> and View Purchase Order.</w:t>
      </w:r>
      <w:r w:rsidR="00DD682C">
        <w:rPr>
          <w:lang w:val="en-MY"/>
        </w:rPr>
        <w:t xml:space="preserve"> Besides, it also contains “Logout”</w:t>
      </w:r>
      <w:r w:rsidR="00261415">
        <w:rPr>
          <w:lang w:val="en-MY"/>
        </w:rPr>
        <w:t xml:space="preserve"> button, user’s name and role.</w:t>
      </w:r>
    </w:p>
    <w:p w14:paraId="31B6A292" w14:textId="77777777" w:rsidR="00071AA3" w:rsidRDefault="00071AA3">
      <w:pPr>
        <w:spacing w:line="278" w:lineRule="auto"/>
        <w:jc w:val="left"/>
      </w:pPr>
      <w:r>
        <w:br w:type="page"/>
      </w:r>
    </w:p>
    <w:p w14:paraId="7EAFC8DC" w14:textId="70957BAD" w:rsidR="009C1503" w:rsidRDefault="00F73C56" w:rsidP="00071AA3">
      <w:pPr>
        <w:keepNext/>
        <w:adjustRightInd w:val="0"/>
        <w:snapToGrid w:val="0"/>
        <w:spacing w:after="0"/>
        <w:contextualSpacing/>
        <w:jc w:val="center"/>
      </w:pPr>
      <w:r w:rsidRPr="00F73C56">
        <w:rPr>
          <w:noProof/>
          <w:lang w:val="en-MY"/>
        </w:rPr>
        <w:lastRenderedPageBreak/>
        <w:drawing>
          <wp:inline distT="0" distB="0" distL="0" distR="0" wp14:anchorId="695EB45A" wp14:editId="1D2D4251">
            <wp:extent cx="4572000" cy="2851801"/>
            <wp:effectExtent l="0" t="0" r="0" b="5715"/>
            <wp:docPr id="1251846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46123" name="Picture 1" descr="A screenshot of a computer&#10;&#10;AI-generated content may be incorrect."/>
                    <pic:cNvPicPr/>
                  </pic:nvPicPr>
                  <pic:blipFill>
                    <a:blip r:embed="rId33"/>
                    <a:stretch>
                      <a:fillRect/>
                    </a:stretch>
                  </pic:blipFill>
                  <pic:spPr>
                    <a:xfrm>
                      <a:off x="0" y="0"/>
                      <a:ext cx="4572000" cy="2851801"/>
                    </a:xfrm>
                    <a:prstGeom prst="rect">
                      <a:avLst/>
                    </a:prstGeom>
                  </pic:spPr>
                </pic:pic>
              </a:graphicData>
            </a:graphic>
          </wp:inline>
        </w:drawing>
      </w:r>
    </w:p>
    <w:p w14:paraId="3609A37B" w14:textId="53C5422B" w:rsidR="00AA2C5E" w:rsidRPr="009C1503" w:rsidRDefault="009C1503"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20</w:t>
      </w:r>
      <w:r>
        <w:fldChar w:fldCharType="end"/>
      </w:r>
      <w:r>
        <w:t>: Item Management</w:t>
      </w:r>
      <w:r w:rsidR="00867F86">
        <w:t xml:space="preserve"> </w:t>
      </w:r>
      <w:r w:rsidR="002E0374">
        <w:t>Page</w:t>
      </w:r>
      <w:r w:rsidR="00867F86" w:rsidRPr="00867F86">
        <w:rPr>
          <w:noProof/>
          <w14:ligatures w14:val="standardContextual"/>
        </w:rPr>
        <w:t xml:space="preserve"> </w:t>
      </w:r>
    </w:p>
    <w:p w14:paraId="40DF9752" w14:textId="24519617" w:rsidR="00AA2C5E" w:rsidRDefault="00F81854" w:rsidP="00071AA3">
      <w:pPr>
        <w:adjustRightInd w:val="0"/>
        <w:snapToGrid w:val="0"/>
        <w:spacing w:after="0"/>
        <w:contextualSpacing/>
        <w:rPr>
          <w:noProof/>
          <w14:ligatures w14:val="standardContextual"/>
        </w:rPr>
      </w:pPr>
      <w:r>
        <w:rPr>
          <w:noProof/>
          <w14:ligatures w14:val="standardContextual"/>
        </w:rPr>
        <w:t xml:space="preserve">After clicking “Item Management” button, </w:t>
      </w:r>
      <w:r w:rsidR="00A969BF">
        <w:rPr>
          <w:noProof/>
          <w14:ligatures w14:val="standardContextual"/>
        </w:rPr>
        <w:t xml:space="preserve">it will show all the details of each items. </w:t>
      </w:r>
      <w:r w:rsidR="0017596D">
        <w:rPr>
          <w:noProof/>
          <w14:ligatures w14:val="standardContextual"/>
        </w:rPr>
        <w:t xml:space="preserve">Details including Item ID, Item’s name, </w:t>
      </w:r>
      <w:r w:rsidR="006264DD">
        <w:rPr>
          <w:noProof/>
          <w14:ligatures w14:val="standardContextual"/>
        </w:rPr>
        <w:t>Stock</w:t>
      </w:r>
      <w:r w:rsidR="00DA0032">
        <w:rPr>
          <w:noProof/>
          <w14:ligatures w14:val="standardContextual"/>
        </w:rPr>
        <w:t xml:space="preserve">, Price per item and </w:t>
      </w:r>
      <w:r w:rsidR="00FA3D66">
        <w:rPr>
          <w:noProof/>
          <w14:ligatures w14:val="standardContextual"/>
        </w:rPr>
        <w:t>Supplier ID.</w:t>
      </w:r>
      <w:r w:rsidR="003111C9">
        <w:rPr>
          <w:noProof/>
          <w14:ligatures w14:val="standardContextual"/>
        </w:rPr>
        <w:t xml:space="preserve"> </w:t>
      </w:r>
    </w:p>
    <w:p w14:paraId="5811684F" w14:textId="77777777" w:rsidR="00071AA3" w:rsidRDefault="00071AA3" w:rsidP="00071AA3">
      <w:pPr>
        <w:adjustRightInd w:val="0"/>
        <w:snapToGrid w:val="0"/>
        <w:spacing w:after="0"/>
        <w:contextualSpacing/>
        <w:rPr>
          <w:noProof/>
          <w14:ligatures w14:val="standardContextual"/>
        </w:rPr>
      </w:pPr>
    </w:p>
    <w:p w14:paraId="6421615F" w14:textId="77777777" w:rsidR="0003079D" w:rsidRDefault="00867F86" w:rsidP="00071AA3">
      <w:pPr>
        <w:keepNext/>
        <w:adjustRightInd w:val="0"/>
        <w:snapToGrid w:val="0"/>
        <w:spacing w:after="0"/>
        <w:contextualSpacing/>
        <w:jc w:val="center"/>
      </w:pPr>
      <w:r w:rsidRPr="00867F86">
        <w:rPr>
          <w:noProof/>
          <w14:ligatures w14:val="standardContextual"/>
        </w:rPr>
        <w:drawing>
          <wp:inline distT="0" distB="0" distL="0" distR="0" wp14:anchorId="1EE4D780" wp14:editId="3EA63CC2">
            <wp:extent cx="4572000" cy="2860413"/>
            <wp:effectExtent l="0" t="0" r="0" b="0"/>
            <wp:docPr id="424583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83646" name="Picture 1" descr="A screenshot of a computer&#10;&#10;AI-generated content may be incorrect."/>
                    <pic:cNvPicPr/>
                  </pic:nvPicPr>
                  <pic:blipFill>
                    <a:blip r:embed="rId34"/>
                    <a:stretch>
                      <a:fillRect/>
                    </a:stretch>
                  </pic:blipFill>
                  <pic:spPr>
                    <a:xfrm>
                      <a:off x="0" y="0"/>
                      <a:ext cx="4572000" cy="2860413"/>
                    </a:xfrm>
                    <a:prstGeom prst="rect">
                      <a:avLst/>
                    </a:prstGeom>
                  </pic:spPr>
                </pic:pic>
              </a:graphicData>
            </a:graphic>
          </wp:inline>
        </w:drawing>
      </w:r>
    </w:p>
    <w:p w14:paraId="00210ADF" w14:textId="5B9E60F8" w:rsidR="00C94EF5" w:rsidRPr="00081AE0" w:rsidRDefault="0003079D"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21</w:t>
      </w:r>
      <w:r>
        <w:fldChar w:fldCharType="end"/>
      </w:r>
      <w:r>
        <w:t xml:space="preserve">: </w:t>
      </w:r>
      <w:r w:rsidR="00172B7C">
        <w:t>Insert</w:t>
      </w:r>
      <w:r>
        <w:t xml:space="preserve"> New Item</w:t>
      </w:r>
      <w:r w:rsidR="00172B7C">
        <w:t xml:space="preserve"> Details</w:t>
      </w:r>
      <w:r w:rsidR="00267381" w:rsidRPr="00267381">
        <w:rPr>
          <w:noProof/>
          <w14:ligatures w14:val="standardContextual"/>
        </w:rPr>
        <w:t xml:space="preserve"> </w:t>
      </w:r>
    </w:p>
    <w:p w14:paraId="49BB1528" w14:textId="7DD52259" w:rsidR="00C94EF5" w:rsidRDefault="00C94EF5" w:rsidP="00071AA3">
      <w:pPr>
        <w:adjustRightInd w:val="0"/>
        <w:snapToGrid w:val="0"/>
        <w:spacing w:after="0"/>
        <w:contextualSpacing/>
        <w:rPr>
          <w:noProof/>
          <w14:ligatures w14:val="standardContextual"/>
        </w:rPr>
      </w:pPr>
      <w:r>
        <w:rPr>
          <w:noProof/>
          <w14:ligatures w14:val="standardContextual"/>
        </w:rPr>
        <w:t xml:space="preserve">Sales manager can add a new item by type in its name, price, stock and supplier’s supplier ID. </w:t>
      </w:r>
    </w:p>
    <w:p w14:paraId="30AD24CB" w14:textId="77777777" w:rsidR="00172B7C" w:rsidRDefault="00267381" w:rsidP="00071AA3">
      <w:pPr>
        <w:keepNext/>
        <w:adjustRightInd w:val="0"/>
        <w:snapToGrid w:val="0"/>
        <w:spacing w:after="0"/>
        <w:contextualSpacing/>
        <w:jc w:val="center"/>
      </w:pPr>
      <w:r w:rsidRPr="00267381">
        <w:rPr>
          <w:noProof/>
          <w14:ligatures w14:val="standardContextual"/>
        </w:rPr>
        <w:lastRenderedPageBreak/>
        <w:drawing>
          <wp:inline distT="0" distB="0" distL="0" distR="0" wp14:anchorId="773033A1" wp14:editId="7BBE684D">
            <wp:extent cx="4572000" cy="2857373"/>
            <wp:effectExtent l="0" t="0" r="0" b="635"/>
            <wp:docPr id="279570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0561" name="Picture 1" descr="A screenshot of a computer&#10;&#10;AI-generated content may be incorrect."/>
                    <pic:cNvPicPr/>
                  </pic:nvPicPr>
                  <pic:blipFill>
                    <a:blip r:embed="rId35"/>
                    <a:stretch>
                      <a:fillRect/>
                    </a:stretch>
                  </pic:blipFill>
                  <pic:spPr>
                    <a:xfrm>
                      <a:off x="0" y="0"/>
                      <a:ext cx="4572000" cy="2857373"/>
                    </a:xfrm>
                    <a:prstGeom prst="rect">
                      <a:avLst/>
                    </a:prstGeom>
                  </pic:spPr>
                </pic:pic>
              </a:graphicData>
            </a:graphic>
          </wp:inline>
        </w:drawing>
      </w:r>
    </w:p>
    <w:p w14:paraId="62490E3B" w14:textId="1AB15177" w:rsidR="00C94EF5" w:rsidRPr="00081AE0" w:rsidRDefault="00172B7C"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22</w:t>
      </w:r>
      <w:r>
        <w:fldChar w:fldCharType="end"/>
      </w:r>
      <w:r>
        <w:t>: Add New Item</w:t>
      </w:r>
    </w:p>
    <w:p w14:paraId="63601AA3" w14:textId="3701920A" w:rsidR="00437FDD" w:rsidRDefault="00C94EF5" w:rsidP="00071AA3">
      <w:pPr>
        <w:adjustRightInd w:val="0"/>
        <w:snapToGrid w:val="0"/>
        <w:spacing w:after="0"/>
        <w:contextualSpacing/>
        <w:rPr>
          <w:noProof/>
          <w14:ligatures w14:val="standardContextual"/>
        </w:rPr>
      </w:pPr>
      <w:r>
        <w:rPr>
          <w:noProof/>
          <w14:ligatures w14:val="standardContextual"/>
        </w:rPr>
        <w:t xml:space="preserve">Sales manager can click “Add” button to add </w:t>
      </w:r>
      <w:r w:rsidR="00914C6E">
        <w:rPr>
          <w:noProof/>
          <w14:ligatures w14:val="standardContextual"/>
        </w:rPr>
        <w:t>those details</w:t>
      </w:r>
      <w:r w:rsidR="00FA5AE7">
        <w:rPr>
          <w:noProof/>
          <w14:ligatures w14:val="standardContextual"/>
        </w:rPr>
        <w:t xml:space="preserve"> in the sys</w:t>
      </w:r>
      <w:r w:rsidR="00BB2F57">
        <w:rPr>
          <w:noProof/>
          <w14:ligatures w14:val="standardContextual"/>
        </w:rPr>
        <w:t xml:space="preserve">tem. </w:t>
      </w:r>
      <w:r w:rsidR="00105628">
        <w:rPr>
          <w:noProof/>
          <w14:ligatures w14:val="standardContextual"/>
        </w:rPr>
        <w:t xml:space="preserve">At the same time, </w:t>
      </w:r>
      <w:r w:rsidR="00141733">
        <w:rPr>
          <w:noProof/>
          <w14:ligatures w14:val="standardContextual"/>
        </w:rPr>
        <w:t xml:space="preserve">the new </w:t>
      </w:r>
      <w:r w:rsidR="00826493">
        <w:rPr>
          <w:noProof/>
          <w14:ligatures w14:val="standardContextual"/>
        </w:rPr>
        <w:t>item’s detail will show on the table</w:t>
      </w:r>
      <w:r w:rsidR="00081AE0">
        <w:rPr>
          <w:noProof/>
          <w14:ligatures w14:val="standardContextual"/>
        </w:rPr>
        <w:t>.</w:t>
      </w:r>
    </w:p>
    <w:p w14:paraId="3694C1D2" w14:textId="77777777" w:rsidR="00071AA3" w:rsidRDefault="00071AA3" w:rsidP="00071AA3">
      <w:pPr>
        <w:adjustRightInd w:val="0"/>
        <w:snapToGrid w:val="0"/>
        <w:spacing w:after="0"/>
        <w:contextualSpacing/>
        <w:rPr>
          <w:noProof/>
          <w14:ligatures w14:val="standardContextual"/>
        </w:rPr>
      </w:pPr>
    </w:p>
    <w:p w14:paraId="4CB26002" w14:textId="77777777" w:rsidR="004818FA" w:rsidRDefault="00121943" w:rsidP="00071AA3">
      <w:pPr>
        <w:keepNext/>
        <w:adjustRightInd w:val="0"/>
        <w:snapToGrid w:val="0"/>
        <w:spacing w:after="0"/>
        <w:contextualSpacing/>
        <w:jc w:val="center"/>
      </w:pPr>
      <w:r w:rsidRPr="00121943">
        <w:rPr>
          <w:noProof/>
          <w14:ligatures w14:val="standardContextual"/>
        </w:rPr>
        <w:drawing>
          <wp:inline distT="0" distB="0" distL="0" distR="0" wp14:anchorId="1F7DD918" wp14:editId="47E6EFA1">
            <wp:extent cx="4572000" cy="2856360"/>
            <wp:effectExtent l="0" t="0" r="0" b="1270"/>
            <wp:docPr id="36896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66983" name="Picture 1" descr="A screenshot of a computer&#10;&#10;AI-generated content may be incorrect."/>
                    <pic:cNvPicPr/>
                  </pic:nvPicPr>
                  <pic:blipFill>
                    <a:blip r:embed="rId36"/>
                    <a:stretch>
                      <a:fillRect/>
                    </a:stretch>
                  </pic:blipFill>
                  <pic:spPr>
                    <a:xfrm>
                      <a:off x="0" y="0"/>
                      <a:ext cx="4572000" cy="2856360"/>
                    </a:xfrm>
                    <a:prstGeom prst="rect">
                      <a:avLst/>
                    </a:prstGeom>
                  </pic:spPr>
                </pic:pic>
              </a:graphicData>
            </a:graphic>
          </wp:inline>
        </w:drawing>
      </w:r>
    </w:p>
    <w:p w14:paraId="6AE2F020" w14:textId="0C3ACE26" w:rsidR="00167667" w:rsidRPr="004818FA" w:rsidRDefault="004818FA"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23</w:t>
      </w:r>
      <w:r>
        <w:fldChar w:fldCharType="end"/>
      </w:r>
      <w:r>
        <w:t>: Edit an Item's Price</w:t>
      </w:r>
    </w:p>
    <w:p w14:paraId="1F213E89" w14:textId="29443AC7" w:rsidR="00473DA2" w:rsidRDefault="00167667" w:rsidP="00071AA3">
      <w:pPr>
        <w:adjustRightInd w:val="0"/>
        <w:snapToGrid w:val="0"/>
        <w:spacing w:after="0"/>
        <w:contextualSpacing/>
        <w:rPr>
          <w:noProof/>
          <w14:ligatures w14:val="standardContextual"/>
        </w:rPr>
      </w:pPr>
      <w:r>
        <w:rPr>
          <w:noProof/>
          <w14:ligatures w14:val="standardContextual"/>
        </w:rPr>
        <w:t>Sales</w:t>
      </w:r>
      <w:r w:rsidR="003A0084">
        <w:rPr>
          <w:noProof/>
          <w14:ligatures w14:val="standardContextual"/>
        </w:rPr>
        <w:t xml:space="preserve"> manager can select </w:t>
      </w:r>
      <w:r w:rsidR="00BF0F38">
        <w:rPr>
          <w:noProof/>
          <w14:ligatures w14:val="standardContextual"/>
        </w:rPr>
        <w:t>a row of item</w:t>
      </w:r>
      <w:r w:rsidR="00921027">
        <w:rPr>
          <w:noProof/>
          <w14:ligatures w14:val="standardContextual"/>
        </w:rPr>
        <w:t xml:space="preserve"> </w:t>
      </w:r>
      <w:r w:rsidR="00D74D54">
        <w:rPr>
          <w:noProof/>
          <w14:ligatures w14:val="standardContextual"/>
        </w:rPr>
        <w:t xml:space="preserve">to manipulate the data. </w:t>
      </w:r>
      <w:r w:rsidR="00221294">
        <w:rPr>
          <w:noProof/>
          <w14:ligatures w14:val="standardContextual"/>
        </w:rPr>
        <w:t xml:space="preserve">Once selected a row, the details will show on the </w:t>
      </w:r>
      <w:r w:rsidR="00A15E0F">
        <w:rPr>
          <w:noProof/>
          <w14:ligatures w14:val="standardContextual"/>
        </w:rPr>
        <w:t xml:space="preserve">insert </w:t>
      </w:r>
      <w:r w:rsidR="00BA7E32">
        <w:rPr>
          <w:noProof/>
          <w14:ligatures w14:val="standardContextual"/>
        </w:rPr>
        <w:t xml:space="preserve">form. </w:t>
      </w:r>
      <w:r w:rsidR="00AA5234">
        <w:rPr>
          <w:noProof/>
          <w14:ligatures w14:val="standardContextual"/>
        </w:rPr>
        <w:t xml:space="preserve">Sales manager can </w:t>
      </w:r>
      <w:r w:rsidR="00023C9A">
        <w:rPr>
          <w:noProof/>
          <w14:ligatures w14:val="standardContextual"/>
        </w:rPr>
        <w:t xml:space="preserve">do editing at the “Item Details”. </w:t>
      </w:r>
      <w:r w:rsidR="00726E1F">
        <w:rPr>
          <w:noProof/>
          <w14:ligatures w14:val="standardContextual"/>
        </w:rPr>
        <w:t>(</w:t>
      </w:r>
      <w:r w:rsidR="00473DA2">
        <w:rPr>
          <w:noProof/>
          <w14:ligatures w14:val="standardContextual"/>
        </w:rPr>
        <w:t xml:space="preserve">At figure above shows, </w:t>
      </w:r>
      <w:r w:rsidR="00150430">
        <w:rPr>
          <w:noProof/>
          <w14:ligatures w14:val="standardContextual"/>
        </w:rPr>
        <w:t xml:space="preserve">sales manager change price of cooking oil from </w:t>
      </w:r>
      <w:r w:rsidR="0093141D">
        <w:rPr>
          <w:noProof/>
          <w14:ligatures w14:val="standardContextual"/>
        </w:rPr>
        <w:t xml:space="preserve">RM15 to </w:t>
      </w:r>
      <w:r w:rsidR="00910285">
        <w:rPr>
          <w:noProof/>
          <w14:ligatures w14:val="standardContextual"/>
        </w:rPr>
        <w:t>RM</w:t>
      </w:r>
      <w:r w:rsidR="0093141D">
        <w:rPr>
          <w:noProof/>
          <w14:ligatures w14:val="standardContextual"/>
        </w:rPr>
        <w:t>20</w:t>
      </w:r>
      <w:r w:rsidR="00526517">
        <w:rPr>
          <w:noProof/>
          <w14:ligatures w14:val="standardContextual"/>
        </w:rPr>
        <w:t>.</w:t>
      </w:r>
      <w:r w:rsidR="00726E1F">
        <w:rPr>
          <w:noProof/>
          <w14:ligatures w14:val="standardContextual"/>
        </w:rPr>
        <w:t>)</w:t>
      </w:r>
    </w:p>
    <w:p w14:paraId="75F8F3E7" w14:textId="77777777" w:rsidR="00695A46" w:rsidRDefault="007A6AD2" w:rsidP="00071AA3">
      <w:pPr>
        <w:keepNext/>
        <w:adjustRightInd w:val="0"/>
        <w:snapToGrid w:val="0"/>
        <w:spacing w:after="0"/>
        <w:contextualSpacing/>
        <w:jc w:val="center"/>
      </w:pPr>
      <w:r w:rsidRPr="007A6AD2">
        <w:rPr>
          <w:noProof/>
          <w14:ligatures w14:val="standardContextual"/>
        </w:rPr>
        <w:lastRenderedPageBreak/>
        <w:drawing>
          <wp:inline distT="0" distB="0" distL="0" distR="0" wp14:anchorId="510A7191" wp14:editId="26C9C96A">
            <wp:extent cx="4572000" cy="2866998"/>
            <wp:effectExtent l="0" t="0" r="0" b="0"/>
            <wp:docPr id="713264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64683" name="Picture 1" descr="A screenshot of a computer&#10;&#10;AI-generated content may be incorrect."/>
                    <pic:cNvPicPr/>
                  </pic:nvPicPr>
                  <pic:blipFill>
                    <a:blip r:embed="rId37"/>
                    <a:stretch>
                      <a:fillRect/>
                    </a:stretch>
                  </pic:blipFill>
                  <pic:spPr>
                    <a:xfrm>
                      <a:off x="0" y="0"/>
                      <a:ext cx="4572000" cy="2866998"/>
                    </a:xfrm>
                    <a:prstGeom prst="rect">
                      <a:avLst/>
                    </a:prstGeom>
                  </pic:spPr>
                </pic:pic>
              </a:graphicData>
            </a:graphic>
          </wp:inline>
        </w:drawing>
      </w:r>
    </w:p>
    <w:p w14:paraId="657E1D85" w14:textId="4B0D28DF" w:rsidR="00300206" w:rsidRPr="00695A46" w:rsidRDefault="00695A46"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24</w:t>
      </w:r>
      <w:r>
        <w:fldChar w:fldCharType="end"/>
      </w:r>
      <w:r>
        <w:t>: Price Updated Successfully</w:t>
      </w:r>
    </w:p>
    <w:p w14:paraId="1A968FE1" w14:textId="57B3E5A1" w:rsidR="009B29CB" w:rsidRDefault="009B29CB" w:rsidP="00071AA3">
      <w:pPr>
        <w:adjustRightInd w:val="0"/>
        <w:snapToGrid w:val="0"/>
        <w:spacing w:after="0"/>
        <w:contextualSpacing/>
        <w:rPr>
          <w:noProof/>
          <w14:ligatures w14:val="standardContextual"/>
        </w:rPr>
      </w:pPr>
      <w:r>
        <w:rPr>
          <w:noProof/>
          <w14:ligatures w14:val="standardContextual"/>
        </w:rPr>
        <w:t xml:space="preserve">After sales manager click “Edit” button, </w:t>
      </w:r>
      <w:r w:rsidR="00335AE7">
        <w:rPr>
          <w:noProof/>
          <w14:ligatures w14:val="standardContextual"/>
        </w:rPr>
        <w:t>the price of cooking oil at the table will be updated.</w:t>
      </w:r>
    </w:p>
    <w:p w14:paraId="390DA8C4" w14:textId="77777777" w:rsidR="00071AA3" w:rsidRDefault="00071AA3" w:rsidP="00071AA3">
      <w:pPr>
        <w:adjustRightInd w:val="0"/>
        <w:snapToGrid w:val="0"/>
        <w:spacing w:after="0"/>
        <w:contextualSpacing/>
        <w:rPr>
          <w:noProof/>
          <w14:ligatures w14:val="standardContextual"/>
        </w:rPr>
      </w:pPr>
    </w:p>
    <w:p w14:paraId="503C4BFE" w14:textId="77777777" w:rsidR="00695A46" w:rsidRDefault="00F223A8" w:rsidP="00071AA3">
      <w:pPr>
        <w:keepNext/>
        <w:adjustRightInd w:val="0"/>
        <w:snapToGrid w:val="0"/>
        <w:spacing w:after="0"/>
        <w:contextualSpacing/>
        <w:jc w:val="center"/>
      </w:pPr>
      <w:r w:rsidRPr="00F223A8">
        <w:rPr>
          <w:noProof/>
          <w14:ligatures w14:val="standardContextual"/>
        </w:rPr>
        <w:drawing>
          <wp:inline distT="0" distB="0" distL="0" distR="0" wp14:anchorId="66C8FED8" wp14:editId="33A1379D">
            <wp:extent cx="4572000" cy="2874089"/>
            <wp:effectExtent l="0" t="0" r="0" b="2540"/>
            <wp:docPr id="1244287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7099" name="Picture 1" descr="A screenshot of a computer&#10;&#10;AI-generated content may be incorrect."/>
                    <pic:cNvPicPr/>
                  </pic:nvPicPr>
                  <pic:blipFill>
                    <a:blip r:embed="rId38"/>
                    <a:stretch>
                      <a:fillRect/>
                    </a:stretch>
                  </pic:blipFill>
                  <pic:spPr>
                    <a:xfrm>
                      <a:off x="0" y="0"/>
                      <a:ext cx="4572000" cy="2874089"/>
                    </a:xfrm>
                    <a:prstGeom prst="rect">
                      <a:avLst/>
                    </a:prstGeom>
                  </pic:spPr>
                </pic:pic>
              </a:graphicData>
            </a:graphic>
          </wp:inline>
        </w:drawing>
      </w:r>
    </w:p>
    <w:p w14:paraId="446F224E" w14:textId="61F77877" w:rsidR="00300206" w:rsidRPr="00695A46" w:rsidRDefault="00695A46"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25</w:t>
      </w:r>
      <w:r>
        <w:fldChar w:fldCharType="end"/>
      </w:r>
      <w:r>
        <w:t>: Delete a row of Item</w:t>
      </w:r>
    </w:p>
    <w:p w14:paraId="37CD46C9" w14:textId="772039D5" w:rsidR="00DF0663" w:rsidRDefault="00BF3938" w:rsidP="00071AA3">
      <w:pPr>
        <w:adjustRightInd w:val="0"/>
        <w:snapToGrid w:val="0"/>
        <w:spacing w:after="0"/>
        <w:contextualSpacing/>
        <w:rPr>
          <w:noProof/>
          <w14:ligatures w14:val="standardContextual"/>
        </w:rPr>
      </w:pPr>
      <w:r>
        <w:rPr>
          <w:noProof/>
          <w14:ligatures w14:val="standardContextual"/>
        </w:rPr>
        <w:t xml:space="preserve">If sales manager wants to </w:t>
      </w:r>
      <w:r w:rsidR="00C2541C">
        <w:rPr>
          <w:noProof/>
          <w14:ligatures w14:val="standardContextual"/>
        </w:rPr>
        <w:t xml:space="preserve">delete an item, </w:t>
      </w:r>
      <w:r w:rsidR="000B4D7C">
        <w:rPr>
          <w:noProof/>
          <w14:ligatures w14:val="standardContextual"/>
        </w:rPr>
        <w:t xml:space="preserve">he can </w:t>
      </w:r>
      <w:r w:rsidR="0007134D">
        <w:rPr>
          <w:noProof/>
          <w14:ligatures w14:val="standardContextual"/>
        </w:rPr>
        <w:t xml:space="preserve">select a row </w:t>
      </w:r>
      <w:r w:rsidR="00D062C3">
        <w:rPr>
          <w:noProof/>
          <w14:ligatures w14:val="standardContextual"/>
        </w:rPr>
        <w:t>and click “Delete” button</w:t>
      </w:r>
      <w:r w:rsidR="004E1BB8">
        <w:rPr>
          <w:noProof/>
          <w14:ligatures w14:val="standardContextual"/>
        </w:rPr>
        <w:t>.</w:t>
      </w:r>
      <w:r w:rsidR="00233566">
        <w:rPr>
          <w:noProof/>
          <w14:ligatures w14:val="standardContextual"/>
        </w:rPr>
        <w:t xml:space="preserve"> </w:t>
      </w:r>
      <w:r w:rsidR="00375440">
        <w:rPr>
          <w:noProof/>
          <w14:ligatures w14:val="standardContextual"/>
        </w:rPr>
        <w:t xml:space="preserve">Figure above shows </w:t>
      </w:r>
      <w:r w:rsidR="00233566">
        <w:rPr>
          <w:noProof/>
          <w14:ligatures w14:val="standardContextual"/>
        </w:rPr>
        <w:t>row “ITEM011” get selected.</w:t>
      </w:r>
    </w:p>
    <w:p w14:paraId="59059FF4" w14:textId="77777777" w:rsidR="00695A46" w:rsidRDefault="006745D0" w:rsidP="00071AA3">
      <w:pPr>
        <w:keepNext/>
        <w:adjustRightInd w:val="0"/>
        <w:snapToGrid w:val="0"/>
        <w:spacing w:after="0"/>
        <w:contextualSpacing/>
        <w:jc w:val="center"/>
      </w:pPr>
      <w:r w:rsidRPr="006745D0">
        <w:rPr>
          <w:noProof/>
          <w14:ligatures w14:val="standardContextual"/>
        </w:rPr>
        <w:lastRenderedPageBreak/>
        <w:drawing>
          <wp:inline distT="0" distB="0" distL="0" distR="0" wp14:anchorId="2892B6A2" wp14:editId="36653AB5">
            <wp:extent cx="4572000" cy="2866998"/>
            <wp:effectExtent l="0" t="0" r="0" b="0"/>
            <wp:docPr id="662671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71842" name="Picture 1" descr="A screenshot of a computer&#10;&#10;AI-generated content may be incorrect."/>
                    <pic:cNvPicPr/>
                  </pic:nvPicPr>
                  <pic:blipFill>
                    <a:blip r:embed="rId39"/>
                    <a:stretch>
                      <a:fillRect/>
                    </a:stretch>
                  </pic:blipFill>
                  <pic:spPr>
                    <a:xfrm>
                      <a:off x="0" y="0"/>
                      <a:ext cx="4572000" cy="2866998"/>
                    </a:xfrm>
                    <a:prstGeom prst="rect">
                      <a:avLst/>
                    </a:prstGeom>
                  </pic:spPr>
                </pic:pic>
              </a:graphicData>
            </a:graphic>
          </wp:inline>
        </w:drawing>
      </w:r>
    </w:p>
    <w:p w14:paraId="76B49C4E" w14:textId="697F9C1C" w:rsidR="00586874" w:rsidRPr="00695A46" w:rsidRDefault="00695A46"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26</w:t>
      </w:r>
      <w:r>
        <w:fldChar w:fldCharType="end"/>
      </w:r>
      <w:r>
        <w:t>: Delete Successfully</w:t>
      </w:r>
    </w:p>
    <w:p w14:paraId="0DA3DB54" w14:textId="0B83C77F" w:rsidR="00586874" w:rsidRDefault="00586874" w:rsidP="00071AA3">
      <w:pPr>
        <w:adjustRightInd w:val="0"/>
        <w:snapToGrid w:val="0"/>
        <w:spacing w:after="0"/>
        <w:contextualSpacing/>
        <w:rPr>
          <w:noProof/>
          <w14:ligatures w14:val="standardContextual"/>
        </w:rPr>
      </w:pPr>
      <w:r>
        <w:rPr>
          <w:noProof/>
          <w14:ligatures w14:val="standardContextual"/>
        </w:rPr>
        <w:t xml:space="preserve">After sales manager click “Delete” button, </w:t>
      </w:r>
      <w:r w:rsidR="008D4D76">
        <w:rPr>
          <w:noProof/>
          <w14:ligatures w14:val="standardContextual"/>
        </w:rPr>
        <w:t xml:space="preserve">the row “ITEM011” </w:t>
      </w:r>
      <w:r w:rsidR="00D76100">
        <w:rPr>
          <w:noProof/>
          <w14:ligatures w14:val="standardContextual"/>
        </w:rPr>
        <w:t>delete</w:t>
      </w:r>
      <w:r w:rsidR="00C403C1">
        <w:rPr>
          <w:noProof/>
          <w14:ligatures w14:val="standardContextual"/>
        </w:rPr>
        <w:t>d.</w:t>
      </w:r>
      <w:r w:rsidR="0003222A">
        <w:rPr>
          <w:noProof/>
          <w14:ligatures w14:val="standardContextual"/>
        </w:rPr>
        <w:t xml:space="preserve"> </w:t>
      </w:r>
      <w:r w:rsidR="005E1028">
        <w:rPr>
          <w:noProof/>
          <w14:ligatures w14:val="standardContextual"/>
        </w:rPr>
        <w:t xml:space="preserve">Once sales manager want to leave this page, he can click “Back” button </w:t>
      </w:r>
      <w:r w:rsidR="0066265E">
        <w:rPr>
          <w:noProof/>
          <w14:ligatures w14:val="standardContextual"/>
        </w:rPr>
        <w:t xml:space="preserve">and </w:t>
      </w:r>
      <w:r w:rsidR="004F6DC2">
        <w:rPr>
          <w:noProof/>
          <w14:ligatures w14:val="standardContextual"/>
        </w:rPr>
        <w:t>go back to Home Page</w:t>
      </w:r>
      <w:r w:rsidR="0066265E">
        <w:rPr>
          <w:noProof/>
          <w14:ligatures w14:val="standardContextual"/>
        </w:rPr>
        <w:t>.</w:t>
      </w:r>
    </w:p>
    <w:p w14:paraId="45243D1B" w14:textId="77777777" w:rsidR="002E0374" w:rsidRDefault="00AA40A1" w:rsidP="00071AA3">
      <w:pPr>
        <w:keepNext/>
        <w:adjustRightInd w:val="0"/>
        <w:snapToGrid w:val="0"/>
        <w:spacing w:after="0"/>
        <w:contextualSpacing/>
        <w:jc w:val="center"/>
      </w:pPr>
      <w:r w:rsidRPr="00AA40A1">
        <w:rPr>
          <w:noProof/>
          <w14:ligatures w14:val="standardContextual"/>
        </w:rPr>
        <w:drawing>
          <wp:inline distT="0" distB="0" distL="0" distR="0" wp14:anchorId="3DAF1775" wp14:editId="2C55F937">
            <wp:extent cx="4572000" cy="3797370"/>
            <wp:effectExtent l="0" t="0" r="0" b="0"/>
            <wp:docPr id="268240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40134" name="Picture 1" descr="A screenshot of a computer&#10;&#10;AI-generated content may be incorrect."/>
                    <pic:cNvPicPr/>
                  </pic:nvPicPr>
                  <pic:blipFill>
                    <a:blip r:embed="rId40"/>
                    <a:stretch>
                      <a:fillRect/>
                    </a:stretch>
                  </pic:blipFill>
                  <pic:spPr>
                    <a:xfrm>
                      <a:off x="0" y="0"/>
                      <a:ext cx="4572000" cy="3797370"/>
                    </a:xfrm>
                    <a:prstGeom prst="rect">
                      <a:avLst/>
                    </a:prstGeom>
                  </pic:spPr>
                </pic:pic>
              </a:graphicData>
            </a:graphic>
          </wp:inline>
        </w:drawing>
      </w:r>
    </w:p>
    <w:p w14:paraId="7748984B" w14:textId="56E1648B" w:rsidR="004F6DC2" w:rsidRPr="00081AE0" w:rsidRDefault="002E0374"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27</w:t>
      </w:r>
      <w:r>
        <w:fldChar w:fldCharType="end"/>
      </w:r>
      <w:r>
        <w:t>: Supplier Management Page</w:t>
      </w:r>
      <w:r w:rsidR="000D3431" w:rsidRPr="000D3431">
        <w:rPr>
          <w:noProof/>
          <w14:ligatures w14:val="standardContextual"/>
        </w:rPr>
        <w:t xml:space="preserve"> </w:t>
      </w:r>
    </w:p>
    <w:p w14:paraId="35BB3EF8" w14:textId="048F31A2" w:rsidR="004F6DC2" w:rsidRDefault="004F6DC2" w:rsidP="00071AA3">
      <w:pPr>
        <w:adjustRightInd w:val="0"/>
        <w:snapToGrid w:val="0"/>
        <w:spacing w:after="0"/>
        <w:contextualSpacing/>
        <w:rPr>
          <w:noProof/>
          <w14:ligatures w14:val="standardContextual"/>
        </w:rPr>
      </w:pPr>
      <w:r>
        <w:rPr>
          <w:noProof/>
          <w14:ligatures w14:val="standardContextual"/>
        </w:rPr>
        <w:t xml:space="preserve">After clicking button “Supplier Management”, </w:t>
      </w:r>
      <w:r w:rsidR="009B088F">
        <w:rPr>
          <w:noProof/>
          <w14:ligatures w14:val="standardContextual"/>
        </w:rPr>
        <w:t xml:space="preserve">sales manager can </w:t>
      </w:r>
      <w:r w:rsidR="0076122E">
        <w:rPr>
          <w:noProof/>
          <w14:ligatures w14:val="standardContextual"/>
        </w:rPr>
        <w:t>add</w:t>
      </w:r>
      <w:r w:rsidR="006A4CFB">
        <w:rPr>
          <w:noProof/>
          <w14:ligatures w14:val="standardContextual"/>
        </w:rPr>
        <w:t xml:space="preserve"> </w:t>
      </w:r>
      <w:r w:rsidR="005812F5">
        <w:rPr>
          <w:noProof/>
          <w14:ligatures w14:val="standardContextual"/>
        </w:rPr>
        <w:t>new</w:t>
      </w:r>
      <w:r w:rsidR="0076122E">
        <w:rPr>
          <w:noProof/>
          <w14:ligatures w14:val="standardContextual"/>
        </w:rPr>
        <w:t xml:space="preserve"> supplier by inserting </w:t>
      </w:r>
      <w:r w:rsidR="005C787A">
        <w:rPr>
          <w:noProof/>
          <w14:ligatures w14:val="standardContextual"/>
        </w:rPr>
        <w:t>supplier’s Supplier ID, Supplier Name, Supplier</w:t>
      </w:r>
      <w:r w:rsidR="00E828B4">
        <w:rPr>
          <w:noProof/>
          <w14:ligatures w14:val="standardContextual"/>
        </w:rPr>
        <w:t xml:space="preserve">’s Contact Detail and </w:t>
      </w:r>
      <w:r w:rsidR="00EC5719">
        <w:rPr>
          <w:noProof/>
          <w14:ligatures w14:val="standardContextual"/>
        </w:rPr>
        <w:t xml:space="preserve">Item ID </w:t>
      </w:r>
      <w:r w:rsidR="002151FD">
        <w:rPr>
          <w:noProof/>
          <w14:ligatures w14:val="standardContextual"/>
        </w:rPr>
        <w:t>of the item they supply</w:t>
      </w:r>
      <w:r w:rsidR="003172E9">
        <w:rPr>
          <w:noProof/>
          <w14:ligatures w14:val="standardContextual"/>
        </w:rPr>
        <w:t xml:space="preserve"> at </w:t>
      </w:r>
      <w:r w:rsidR="00060D81">
        <w:rPr>
          <w:noProof/>
          <w14:ligatures w14:val="standardContextual"/>
        </w:rPr>
        <w:t>“</w:t>
      </w:r>
      <w:r w:rsidR="003172E9">
        <w:rPr>
          <w:noProof/>
          <w14:ligatures w14:val="standardContextual"/>
        </w:rPr>
        <w:t>Supplier Details</w:t>
      </w:r>
      <w:r w:rsidR="00060D81">
        <w:rPr>
          <w:noProof/>
          <w14:ligatures w14:val="standardContextual"/>
        </w:rPr>
        <w:t>”</w:t>
      </w:r>
      <w:r w:rsidR="003172E9">
        <w:rPr>
          <w:noProof/>
          <w14:ligatures w14:val="standardContextual"/>
        </w:rPr>
        <w:t xml:space="preserve"> </w:t>
      </w:r>
      <w:r w:rsidR="00060D81">
        <w:rPr>
          <w:noProof/>
          <w14:ligatures w14:val="standardContextual"/>
        </w:rPr>
        <w:t>form</w:t>
      </w:r>
      <w:r w:rsidR="002151FD">
        <w:rPr>
          <w:noProof/>
          <w14:ligatures w14:val="standardContextual"/>
        </w:rPr>
        <w:t>.</w:t>
      </w:r>
      <w:r w:rsidR="00060D81">
        <w:rPr>
          <w:noProof/>
          <w14:ligatures w14:val="standardContextual"/>
        </w:rPr>
        <w:t xml:space="preserve"> </w:t>
      </w:r>
      <w:r w:rsidR="003F0168">
        <w:rPr>
          <w:noProof/>
          <w14:ligatures w14:val="standardContextual"/>
        </w:rPr>
        <w:t xml:space="preserve">The </w:t>
      </w:r>
      <w:r w:rsidR="00347F37">
        <w:rPr>
          <w:noProof/>
          <w14:ligatures w14:val="standardContextual"/>
        </w:rPr>
        <w:t>list below the “Supplier Details” show</w:t>
      </w:r>
      <w:r w:rsidR="003917A8">
        <w:rPr>
          <w:noProof/>
          <w14:ligatures w14:val="standardContextual"/>
        </w:rPr>
        <w:t>s</w:t>
      </w:r>
      <w:r w:rsidR="00347F37">
        <w:rPr>
          <w:noProof/>
          <w14:ligatures w14:val="standardContextual"/>
        </w:rPr>
        <w:t xml:space="preserve"> the </w:t>
      </w:r>
      <w:r w:rsidR="00A42BBF">
        <w:rPr>
          <w:noProof/>
          <w14:ligatures w14:val="standardContextual"/>
        </w:rPr>
        <w:t xml:space="preserve">details of </w:t>
      </w:r>
      <w:r w:rsidR="00C86CB4">
        <w:rPr>
          <w:noProof/>
          <w14:ligatures w14:val="standardContextual"/>
        </w:rPr>
        <w:t xml:space="preserve">suppliers </w:t>
      </w:r>
      <w:r w:rsidR="00CB28C2">
        <w:rPr>
          <w:noProof/>
          <w14:ligatures w14:val="standardContextual"/>
        </w:rPr>
        <w:t xml:space="preserve">we </w:t>
      </w:r>
      <w:r w:rsidR="00012E59">
        <w:rPr>
          <w:noProof/>
          <w14:ligatures w14:val="standardContextual"/>
        </w:rPr>
        <w:t>cooperate</w:t>
      </w:r>
      <w:r w:rsidR="00B14075">
        <w:rPr>
          <w:noProof/>
          <w14:ligatures w14:val="standardContextual"/>
        </w:rPr>
        <w:t>.</w:t>
      </w:r>
      <w:r w:rsidR="0027579F">
        <w:rPr>
          <w:noProof/>
          <w14:ligatures w14:val="standardContextual"/>
        </w:rPr>
        <w:t xml:space="preserve"> </w:t>
      </w:r>
    </w:p>
    <w:p w14:paraId="2BABB41A" w14:textId="77777777" w:rsidR="00065976" w:rsidRDefault="000D3431" w:rsidP="00071AA3">
      <w:pPr>
        <w:keepNext/>
        <w:adjustRightInd w:val="0"/>
        <w:snapToGrid w:val="0"/>
        <w:spacing w:after="0"/>
        <w:contextualSpacing/>
        <w:jc w:val="center"/>
      </w:pPr>
      <w:r w:rsidRPr="000D3431">
        <w:rPr>
          <w:noProof/>
          <w14:ligatures w14:val="standardContextual"/>
        </w:rPr>
        <w:lastRenderedPageBreak/>
        <w:drawing>
          <wp:inline distT="0" distB="0" distL="0" distR="0" wp14:anchorId="5C2254FD" wp14:editId="365F3A13">
            <wp:extent cx="4572000" cy="3807198"/>
            <wp:effectExtent l="0" t="0" r="0" b="3175"/>
            <wp:docPr id="813547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47246" name="Picture 1" descr="A screenshot of a computer&#10;&#10;AI-generated content may be incorrect."/>
                    <pic:cNvPicPr/>
                  </pic:nvPicPr>
                  <pic:blipFill>
                    <a:blip r:embed="rId41"/>
                    <a:stretch>
                      <a:fillRect/>
                    </a:stretch>
                  </pic:blipFill>
                  <pic:spPr>
                    <a:xfrm>
                      <a:off x="0" y="0"/>
                      <a:ext cx="4572000" cy="3807198"/>
                    </a:xfrm>
                    <a:prstGeom prst="rect">
                      <a:avLst/>
                    </a:prstGeom>
                  </pic:spPr>
                </pic:pic>
              </a:graphicData>
            </a:graphic>
          </wp:inline>
        </w:drawing>
      </w:r>
    </w:p>
    <w:p w14:paraId="31E1692B" w14:textId="05DEE658" w:rsidR="004F6DC2" w:rsidRPr="00065976" w:rsidRDefault="00065976"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28</w:t>
      </w:r>
      <w:r>
        <w:fldChar w:fldCharType="end"/>
      </w:r>
      <w:r>
        <w:t>: Adding New Supplier's Details</w:t>
      </w:r>
    </w:p>
    <w:p w14:paraId="0DE5B604" w14:textId="47B341ED" w:rsidR="001E60CE" w:rsidRDefault="00463E7A" w:rsidP="00071AA3">
      <w:pPr>
        <w:adjustRightInd w:val="0"/>
        <w:snapToGrid w:val="0"/>
        <w:spacing w:after="0"/>
        <w:contextualSpacing/>
        <w:rPr>
          <w:noProof/>
          <w14:ligatures w14:val="standardContextual"/>
        </w:rPr>
      </w:pPr>
      <w:r>
        <w:rPr>
          <w:noProof/>
          <w14:ligatures w14:val="standardContextual"/>
        </w:rPr>
        <w:t>After inserting the details</w:t>
      </w:r>
      <w:r w:rsidR="009D2170">
        <w:rPr>
          <w:noProof/>
          <w14:ligatures w14:val="standardContextual"/>
        </w:rPr>
        <w:t xml:space="preserve"> of new supplier, sales manager can click “Add” button</w:t>
      </w:r>
      <w:r w:rsidR="00C05AF9">
        <w:rPr>
          <w:noProof/>
          <w14:ligatures w14:val="standardContextual"/>
        </w:rPr>
        <w:t xml:space="preserve"> to add new supplier.</w:t>
      </w:r>
      <w:r w:rsidR="009D2170">
        <w:rPr>
          <w:noProof/>
          <w14:ligatures w14:val="standardContextual"/>
        </w:rPr>
        <w:t xml:space="preserve"> </w:t>
      </w:r>
    </w:p>
    <w:p w14:paraId="663D4AC8" w14:textId="77777777" w:rsidR="00071AA3" w:rsidRDefault="00071AA3">
      <w:pPr>
        <w:spacing w:line="278" w:lineRule="auto"/>
        <w:jc w:val="left"/>
      </w:pPr>
      <w:r>
        <w:br w:type="page"/>
      </w:r>
    </w:p>
    <w:p w14:paraId="0C949F12" w14:textId="0A0E6B76" w:rsidR="00065976" w:rsidRDefault="00DA35CF" w:rsidP="00071AA3">
      <w:pPr>
        <w:keepNext/>
        <w:adjustRightInd w:val="0"/>
        <w:snapToGrid w:val="0"/>
        <w:spacing w:after="0"/>
        <w:contextualSpacing/>
        <w:jc w:val="center"/>
      </w:pPr>
      <w:r w:rsidRPr="00DA35CF">
        <w:rPr>
          <w:noProof/>
          <w14:ligatures w14:val="standardContextual"/>
        </w:rPr>
        <w:lastRenderedPageBreak/>
        <w:drawing>
          <wp:inline distT="0" distB="0" distL="0" distR="0" wp14:anchorId="28AD8C09" wp14:editId="757CD041">
            <wp:extent cx="4572000" cy="3776506"/>
            <wp:effectExtent l="0" t="0" r="0" b="0"/>
            <wp:docPr id="4657215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21519" name="Picture 1" descr="A screenshot of a computer screen&#10;&#10;AI-generated content may be incorrect."/>
                    <pic:cNvPicPr/>
                  </pic:nvPicPr>
                  <pic:blipFill>
                    <a:blip r:embed="rId42"/>
                    <a:stretch>
                      <a:fillRect/>
                    </a:stretch>
                  </pic:blipFill>
                  <pic:spPr>
                    <a:xfrm>
                      <a:off x="0" y="0"/>
                      <a:ext cx="4572000" cy="3776506"/>
                    </a:xfrm>
                    <a:prstGeom prst="rect">
                      <a:avLst/>
                    </a:prstGeom>
                  </pic:spPr>
                </pic:pic>
              </a:graphicData>
            </a:graphic>
          </wp:inline>
        </w:drawing>
      </w:r>
    </w:p>
    <w:p w14:paraId="26AAEB0C" w14:textId="30F74BC0" w:rsidR="00C13662" w:rsidRPr="00065976" w:rsidRDefault="00065976"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29</w:t>
      </w:r>
      <w:r>
        <w:fldChar w:fldCharType="end"/>
      </w:r>
      <w:r>
        <w:t>: New Supplier Added</w:t>
      </w:r>
    </w:p>
    <w:p w14:paraId="7A04A67E" w14:textId="734D3525" w:rsidR="00C13662" w:rsidRDefault="00C13662" w:rsidP="00071AA3">
      <w:pPr>
        <w:adjustRightInd w:val="0"/>
        <w:snapToGrid w:val="0"/>
        <w:spacing w:after="0"/>
        <w:contextualSpacing/>
        <w:jc w:val="left"/>
        <w:rPr>
          <w:noProof/>
          <w14:ligatures w14:val="standardContextual"/>
        </w:rPr>
      </w:pPr>
      <w:r>
        <w:rPr>
          <w:noProof/>
          <w14:ligatures w14:val="standardContextual"/>
        </w:rPr>
        <w:t>After click</w:t>
      </w:r>
      <w:r w:rsidR="00650295">
        <w:rPr>
          <w:noProof/>
          <w14:ligatures w14:val="standardContextual"/>
        </w:rPr>
        <w:t xml:space="preserve">ing “Add” button, </w:t>
      </w:r>
      <w:r w:rsidR="00606764">
        <w:rPr>
          <w:noProof/>
          <w14:ligatures w14:val="standardContextual"/>
        </w:rPr>
        <w:t xml:space="preserve">the new supplier will show at the </w:t>
      </w:r>
      <w:r w:rsidR="005E34EA">
        <w:rPr>
          <w:noProof/>
          <w14:ligatures w14:val="standardContextual"/>
        </w:rPr>
        <w:t>bottom of the list</w:t>
      </w:r>
      <w:r w:rsidR="00437B28">
        <w:rPr>
          <w:noProof/>
          <w14:ligatures w14:val="standardContextual"/>
        </w:rPr>
        <w:t>.</w:t>
      </w:r>
    </w:p>
    <w:p w14:paraId="147AF132" w14:textId="77777777" w:rsidR="00071AA3" w:rsidRDefault="00071AA3">
      <w:pPr>
        <w:spacing w:line="278" w:lineRule="auto"/>
        <w:jc w:val="left"/>
        <w:rPr>
          <w:noProof/>
          <w14:ligatures w14:val="standardContextual"/>
        </w:rPr>
      </w:pPr>
      <w:r>
        <w:rPr>
          <w:noProof/>
          <w14:ligatures w14:val="standardContextual"/>
        </w:rPr>
        <w:br w:type="page"/>
      </w:r>
    </w:p>
    <w:p w14:paraId="1AADF139" w14:textId="586ACE58" w:rsidR="00065976" w:rsidRDefault="00AC4867" w:rsidP="00071AA3">
      <w:pPr>
        <w:keepNext/>
        <w:adjustRightInd w:val="0"/>
        <w:snapToGrid w:val="0"/>
        <w:spacing w:after="0"/>
        <w:contextualSpacing/>
        <w:jc w:val="center"/>
      </w:pPr>
      <w:r w:rsidRPr="00AC4867">
        <w:rPr>
          <w:noProof/>
          <w14:ligatures w14:val="standardContextual"/>
        </w:rPr>
        <w:lastRenderedPageBreak/>
        <w:drawing>
          <wp:inline distT="0" distB="0" distL="0" distR="0" wp14:anchorId="1CF33E37" wp14:editId="43B5014F">
            <wp:extent cx="4276725" cy="3596876"/>
            <wp:effectExtent l="0" t="0" r="0" b="3810"/>
            <wp:docPr id="15864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878" name="Picture 1" descr="A screenshot of a computer&#10;&#10;AI-generated content may be incorrect."/>
                    <pic:cNvPicPr/>
                  </pic:nvPicPr>
                  <pic:blipFill>
                    <a:blip r:embed="rId43"/>
                    <a:stretch>
                      <a:fillRect/>
                    </a:stretch>
                  </pic:blipFill>
                  <pic:spPr>
                    <a:xfrm>
                      <a:off x="0" y="0"/>
                      <a:ext cx="4279834" cy="3599491"/>
                    </a:xfrm>
                    <a:prstGeom prst="rect">
                      <a:avLst/>
                    </a:prstGeom>
                  </pic:spPr>
                </pic:pic>
              </a:graphicData>
            </a:graphic>
          </wp:inline>
        </w:drawing>
      </w:r>
    </w:p>
    <w:p w14:paraId="4EF641D3" w14:textId="2B306260" w:rsidR="00D91B96" w:rsidRPr="00065976" w:rsidRDefault="00065976"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30</w:t>
      </w:r>
      <w:r>
        <w:fldChar w:fldCharType="end"/>
      </w:r>
      <w:r>
        <w:t>: Select Supplier</w:t>
      </w:r>
    </w:p>
    <w:p w14:paraId="61C644ED" w14:textId="6A251E92" w:rsidR="00D91B96" w:rsidRDefault="00D91B96" w:rsidP="00071AA3">
      <w:pPr>
        <w:adjustRightInd w:val="0"/>
        <w:snapToGrid w:val="0"/>
        <w:spacing w:after="0"/>
        <w:contextualSpacing/>
        <w:jc w:val="left"/>
        <w:rPr>
          <w:noProof/>
          <w14:ligatures w14:val="standardContextual"/>
        </w:rPr>
      </w:pPr>
      <w:r>
        <w:rPr>
          <w:noProof/>
          <w14:ligatures w14:val="standardContextual"/>
        </w:rPr>
        <w:t xml:space="preserve">If </w:t>
      </w:r>
      <w:r w:rsidR="00A70920">
        <w:rPr>
          <w:noProof/>
          <w14:ligatures w14:val="standardContextual"/>
        </w:rPr>
        <w:t xml:space="preserve">the item supplier get changes, sales manager can </w:t>
      </w:r>
      <w:r w:rsidR="006C7726">
        <w:rPr>
          <w:noProof/>
          <w14:ligatures w14:val="standardContextual"/>
        </w:rPr>
        <w:t>select the row of the supplier</w:t>
      </w:r>
      <w:r w:rsidR="008E1840">
        <w:rPr>
          <w:noProof/>
          <w14:ligatures w14:val="standardContextual"/>
        </w:rPr>
        <w:t xml:space="preserve"> and edit t</w:t>
      </w:r>
      <w:r w:rsidR="00A931A6">
        <w:rPr>
          <w:noProof/>
          <w14:ligatures w14:val="standardContextual"/>
        </w:rPr>
        <w:t>heir details.</w:t>
      </w:r>
    </w:p>
    <w:p w14:paraId="3DA79C0E" w14:textId="77777777" w:rsidR="002B693F" w:rsidRDefault="00DF07E6" w:rsidP="00071AA3">
      <w:pPr>
        <w:keepNext/>
        <w:adjustRightInd w:val="0"/>
        <w:snapToGrid w:val="0"/>
        <w:spacing w:after="0"/>
        <w:contextualSpacing/>
        <w:jc w:val="center"/>
      </w:pPr>
      <w:r w:rsidRPr="00DF07E6">
        <w:rPr>
          <w:noProof/>
          <w14:ligatures w14:val="standardContextual"/>
        </w:rPr>
        <w:drawing>
          <wp:inline distT="0" distB="0" distL="0" distR="0" wp14:anchorId="3B055581" wp14:editId="12E5A75C">
            <wp:extent cx="4448175" cy="3695910"/>
            <wp:effectExtent l="0" t="0" r="0" b="0"/>
            <wp:docPr id="1650718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18910" name="Picture 1" descr="A screenshot of a computer&#10;&#10;AI-generated content may be incorrect."/>
                    <pic:cNvPicPr/>
                  </pic:nvPicPr>
                  <pic:blipFill>
                    <a:blip r:embed="rId44"/>
                    <a:stretch>
                      <a:fillRect/>
                    </a:stretch>
                  </pic:blipFill>
                  <pic:spPr>
                    <a:xfrm>
                      <a:off x="0" y="0"/>
                      <a:ext cx="4452536" cy="3699533"/>
                    </a:xfrm>
                    <a:prstGeom prst="rect">
                      <a:avLst/>
                    </a:prstGeom>
                  </pic:spPr>
                </pic:pic>
              </a:graphicData>
            </a:graphic>
          </wp:inline>
        </w:drawing>
      </w:r>
    </w:p>
    <w:p w14:paraId="238C30C5" w14:textId="70314887" w:rsidR="00BB774B" w:rsidRPr="002B693F" w:rsidRDefault="002B693F"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31</w:t>
      </w:r>
      <w:r>
        <w:fldChar w:fldCharType="end"/>
      </w:r>
      <w:r>
        <w:t>: Changing New Supplier</w:t>
      </w:r>
    </w:p>
    <w:p w14:paraId="582A3A41" w14:textId="6937FE81" w:rsidR="000B45BB" w:rsidRDefault="003F4692" w:rsidP="00071AA3">
      <w:pPr>
        <w:adjustRightInd w:val="0"/>
        <w:snapToGrid w:val="0"/>
        <w:spacing w:after="0"/>
        <w:contextualSpacing/>
        <w:rPr>
          <w:noProof/>
          <w14:ligatures w14:val="standardContextual"/>
        </w:rPr>
      </w:pPr>
      <w:r>
        <w:rPr>
          <w:noProof/>
          <w14:ligatures w14:val="standardContextual"/>
        </w:rPr>
        <w:t xml:space="preserve">As figure above shows, </w:t>
      </w:r>
      <w:r w:rsidR="00D76DD9">
        <w:rPr>
          <w:noProof/>
          <w14:ligatures w14:val="standardContextual"/>
        </w:rPr>
        <w:t>Supplier</w:t>
      </w:r>
      <w:r w:rsidR="00F17043">
        <w:rPr>
          <w:noProof/>
          <w14:ligatures w14:val="standardContextual"/>
        </w:rPr>
        <w:t xml:space="preserve"> H</w:t>
      </w:r>
      <w:r w:rsidR="0045056F">
        <w:rPr>
          <w:noProof/>
          <w14:ligatures w14:val="standardContextual"/>
        </w:rPr>
        <w:t xml:space="preserve"> (SUP008) was change to Supplier Z (SUP012)</w:t>
      </w:r>
      <w:r w:rsidR="00B66664">
        <w:rPr>
          <w:noProof/>
          <w14:ligatures w14:val="standardContextual"/>
        </w:rPr>
        <w:t>. Whic</w:t>
      </w:r>
      <w:r w:rsidR="009E4845">
        <w:rPr>
          <w:noProof/>
          <w14:ligatures w14:val="standardContextual"/>
        </w:rPr>
        <w:t xml:space="preserve">h means </w:t>
      </w:r>
      <w:r w:rsidR="00EF4C4B">
        <w:rPr>
          <w:noProof/>
          <w14:ligatures w14:val="standardContextual"/>
        </w:rPr>
        <w:t>the</w:t>
      </w:r>
      <w:r w:rsidR="007D291C">
        <w:rPr>
          <w:noProof/>
          <w14:ligatures w14:val="standardContextual"/>
        </w:rPr>
        <w:t xml:space="preserve"> supplier of</w:t>
      </w:r>
      <w:r w:rsidR="00EF4C4B">
        <w:rPr>
          <w:noProof/>
          <w14:ligatures w14:val="standardContextual"/>
        </w:rPr>
        <w:t xml:space="preserve"> Item</w:t>
      </w:r>
      <w:r w:rsidR="00613A18">
        <w:rPr>
          <w:noProof/>
          <w14:ligatures w14:val="standardContextual"/>
        </w:rPr>
        <w:t>008</w:t>
      </w:r>
      <w:r w:rsidR="003841A2">
        <w:rPr>
          <w:noProof/>
          <w14:ligatures w14:val="standardContextual"/>
        </w:rPr>
        <w:t xml:space="preserve"> change</w:t>
      </w:r>
      <w:r w:rsidR="007D291C">
        <w:rPr>
          <w:noProof/>
          <w14:ligatures w14:val="standardContextual"/>
        </w:rPr>
        <w:t>d.</w:t>
      </w:r>
    </w:p>
    <w:p w14:paraId="04B0A7D9" w14:textId="77777777" w:rsidR="00427844" w:rsidRDefault="00375651" w:rsidP="00071AA3">
      <w:pPr>
        <w:keepNext/>
        <w:adjustRightInd w:val="0"/>
        <w:snapToGrid w:val="0"/>
        <w:spacing w:after="0"/>
        <w:contextualSpacing/>
        <w:jc w:val="center"/>
      </w:pPr>
      <w:r w:rsidRPr="00375651">
        <w:rPr>
          <w:noProof/>
          <w14:ligatures w14:val="standardContextual"/>
        </w:rPr>
        <w:lastRenderedPageBreak/>
        <w:drawing>
          <wp:inline distT="0" distB="0" distL="0" distR="0" wp14:anchorId="4CEF0E3E" wp14:editId="3F3D4D9F">
            <wp:extent cx="4288889" cy="3600450"/>
            <wp:effectExtent l="0" t="0" r="0" b="0"/>
            <wp:docPr id="16145526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52647" name="Picture 1" descr="A screenshot of a computer screen&#10;&#10;AI-generated content may be incorrect."/>
                    <pic:cNvPicPr/>
                  </pic:nvPicPr>
                  <pic:blipFill>
                    <a:blip r:embed="rId45"/>
                    <a:stretch>
                      <a:fillRect/>
                    </a:stretch>
                  </pic:blipFill>
                  <pic:spPr>
                    <a:xfrm>
                      <a:off x="0" y="0"/>
                      <a:ext cx="4294123" cy="3604844"/>
                    </a:xfrm>
                    <a:prstGeom prst="rect">
                      <a:avLst/>
                    </a:prstGeom>
                  </pic:spPr>
                </pic:pic>
              </a:graphicData>
            </a:graphic>
          </wp:inline>
        </w:drawing>
      </w:r>
    </w:p>
    <w:p w14:paraId="331D4412" w14:textId="2606A1E3" w:rsidR="007D291C" w:rsidRPr="00427844" w:rsidRDefault="00427844"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32</w:t>
      </w:r>
      <w:r>
        <w:fldChar w:fldCharType="end"/>
      </w:r>
      <w:r>
        <w:t>: Supplier Replace</w:t>
      </w:r>
    </w:p>
    <w:p w14:paraId="36E5C45A" w14:textId="7F8D28EE" w:rsidR="007D291C" w:rsidRDefault="007D291C" w:rsidP="00071AA3">
      <w:pPr>
        <w:adjustRightInd w:val="0"/>
        <w:snapToGrid w:val="0"/>
        <w:spacing w:after="0"/>
        <w:contextualSpacing/>
        <w:jc w:val="left"/>
        <w:rPr>
          <w:noProof/>
          <w14:ligatures w14:val="standardContextual"/>
        </w:rPr>
      </w:pPr>
      <w:r>
        <w:rPr>
          <w:noProof/>
          <w14:ligatures w14:val="standardContextual"/>
        </w:rPr>
        <w:t>Once sales manager</w:t>
      </w:r>
      <w:r w:rsidR="00C14690">
        <w:rPr>
          <w:noProof/>
          <w14:ligatures w14:val="standardContextual"/>
        </w:rPr>
        <w:t xml:space="preserve"> click “Edit” button, </w:t>
      </w:r>
      <w:r w:rsidR="00E31114">
        <w:rPr>
          <w:noProof/>
          <w14:ligatures w14:val="standardContextual"/>
        </w:rPr>
        <w:t xml:space="preserve">Supplier Z will successfully </w:t>
      </w:r>
      <w:r w:rsidR="00004C98">
        <w:rPr>
          <w:noProof/>
          <w14:ligatures w14:val="standardContextual"/>
        </w:rPr>
        <w:t>replace Supp</w:t>
      </w:r>
      <w:r w:rsidR="0048299E">
        <w:rPr>
          <w:noProof/>
          <w14:ligatures w14:val="standardContextual"/>
        </w:rPr>
        <w:t>lier H.</w:t>
      </w:r>
    </w:p>
    <w:p w14:paraId="5B8B2EA3" w14:textId="77777777" w:rsidR="00427844" w:rsidRDefault="00EA05E5" w:rsidP="00071AA3">
      <w:pPr>
        <w:keepNext/>
        <w:adjustRightInd w:val="0"/>
        <w:snapToGrid w:val="0"/>
        <w:spacing w:after="0"/>
        <w:contextualSpacing/>
        <w:jc w:val="center"/>
      </w:pPr>
      <w:r w:rsidRPr="00EA05E5">
        <w:rPr>
          <w:noProof/>
          <w14:ligatures w14:val="standardContextual"/>
        </w:rPr>
        <w:drawing>
          <wp:inline distT="0" distB="0" distL="0" distR="0" wp14:anchorId="7A2A9E50" wp14:editId="13724555">
            <wp:extent cx="4448175" cy="3741071"/>
            <wp:effectExtent l="0" t="0" r="0" b="0"/>
            <wp:docPr id="158803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3403" name="Picture 1" descr="A screenshot of a computer&#10;&#10;AI-generated content may be incorrect."/>
                    <pic:cNvPicPr/>
                  </pic:nvPicPr>
                  <pic:blipFill>
                    <a:blip r:embed="rId46"/>
                    <a:stretch>
                      <a:fillRect/>
                    </a:stretch>
                  </pic:blipFill>
                  <pic:spPr>
                    <a:xfrm>
                      <a:off x="0" y="0"/>
                      <a:ext cx="4449361" cy="3742068"/>
                    </a:xfrm>
                    <a:prstGeom prst="rect">
                      <a:avLst/>
                    </a:prstGeom>
                  </pic:spPr>
                </pic:pic>
              </a:graphicData>
            </a:graphic>
          </wp:inline>
        </w:drawing>
      </w:r>
    </w:p>
    <w:p w14:paraId="6EA5461A" w14:textId="095EE17E" w:rsidR="00DA45F5" w:rsidRPr="00427844" w:rsidRDefault="00427844"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33</w:t>
      </w:r>
      <w:r>
        <w:fldChar w:fldCharType="end"/>
      </w:r>
      <w:r>
        <w:t>: Delete Supplier</w:t>
      </w:r>
    </w:p>
    <w:p w14:paraId="0E9F512A" w14:textId="56ECF768" w:rsidR="00DA45F5" w:rsidRDefault="00DA45F5" w:rsidP="00071AA3">
      <w:pPr>
        <w:adjustRightInd w:val="0"/>
        <w:snapToGrid w:val="0"/>
        <w:spacing w:after="0"/>
        <w:contextualSpacing/>
        <w:rPr>
          <w:noProof/>
          <w14:ligatures w14:val="standardContextual"/>
        </w:rPr>
      </w:pPr>
      <w:r>
        <w:rPr>
          <w:noProof/>
          <w14:ligatures w14:val="standardContextual"/>
        </w:rPr>
        <w:t xml:space="preserve">If sales manager wants to remove a </w:t>
      </w:r>
      <w:r w:rsidR="0073057F">
        <w:rPr>
          <w:noProof/>
          <w14:ligatures w14:val="standardContextual"/>
        </w:rPr>
        <w:t xml:space="preserve">supplier, </w:t>
      </w:r>
      <w:r w:rsidR="00643EB6">
        <w:rPr>
          <w:noProof/>
          <w14:ligatures w14:val="standardContextual"/>
        </w:rPr>
        <w:t xml:space="preserve">they can select </w:t>
      </w:r>
      <w:r w:rsidR="00D165FB">
        <w:rPr>
          <w:noProof/>
          <w14:ligatures w14:val="standardContextual"/>
        </w:rPr>
        <w:t>the row of the supplier they want to remove and click “Delete” button. (Figure above shows SUP011</w:t>
      </w:r>
      <w:r w:rsidR="00B2168E">
        <w:rPr>
          <w:noProof/>
          <w14:ligatures w14:val="standardContextual"/>
        </w:rPr>
        <w:t>-Supplier K get selected</w:t>
      </w:r>
      <w:r w:rsidR="00D165FB">
        <w:rPr>
          <w:noProof/>
          <w14:ligatures w14:val="standardContextual"/>
        </w:rPr>
        <w:t>)</w:t>
      </w:r>
    </w:p>
    <w:p w14:paraId="55D58799" w14:textId="77777777" w:rsidR="00427844" w:rsidRDefault="00EA05E5" w:rsidP="00071AA3">
      <w:pPr>
        <w:keepNext/>
        <w:adjustRightInd w:val="0"/>
        <w:snapToGrid w:val="0"/>
        <w:spacing w:after="0"/>
        <w:contextualSpacing/>
        <w:jc w:val="center"/>
      </w:pPr>
      <w:r w:rsidRPr="00EA05E5">
        <w:rPr>
          <w:noProof/>
          <w14:ligatures w14:val="standardContextual"/>
        </w:rPr>
        <w:lastRenderedPageBreak/>
        <w:drawing>
          <wp:inline distT="0" distB="0" distL="0" distR="0" wp14:anchorId="2DC50A18" wp14:editId="7037A639">
            <wp:extent cx="4572000" cy="3811393"/>
            <wp:effectExtent l="0" t="0" r="0" b="0"/>
            <wp:docPr id="156801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1087" name="Picture 1" descr="A screenshot of a computer&#10;&#10;AI-generated content may be incorrect."/>
                    <pic:cNvPicPr/>
                  </pic:nvPicPr>
                  <pic:blipFill>
                    <a:blip r:embed="rId47"/>
                    <a:stretch>
                      <a:fillRect/>
                    </a:stretch>
                  </pic:blipFill>
                  <pic:spPr>
                    <a:xfrm>
                      <a:off x="0" y="0"/>
                      <a:ext cx="4572000" cy="3811393"/>
                    </a:xfrm>
                    <a:prstGeom prst="rect">
                      <a:avLst/>
                    </a:prstGeom>
                  </pic:spPr>
                </pic:pic>
              </a:graphicData>
            </a:graphic>
          </wp:inline>
        </w:drawing>
      </w:r>
    </w:p>
    <w:p w14:paraId="4EC0191A" w14:textId="5B99F4CD" w:rsidR="002F1D99" w:rsidRPr="00427844" w:rsidRDefault="00427844"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34</w:t>
      </w:r>
      <w:r>
        <w:fldChar w:fldCharType="end"/>
      </w:r>
      <w:r>
        <w:t>: Delete Successfully</w:t>
      </w:r>
    </w:p>
    <w:p w14:paraId="3D9B85FD" w14:textId="31A6FB6D" w:rsidR="002F1D99" w:rsidRDefault="002F1D99" w:rsidP="00071AA3">
      <w:pPr>
        <w:adjustRightInd w:val="0"/>
        <w:snapToGrid w:val="0"/>
        <w:spacing w:after="0"/>
        <w:contextualSpacing/>
        <w:rPr>
          <w:noProof/>
          <w14:ligatures w14:val="standardContextual"/>
        </w:rPr>
      </w:pPr>
      <w:r>
        <w:rPr>
          <w:noProof/>
          <w14:ligatures w14:val="standardContextual"/>
        </w:rPr>
        <w:t xml:space="preserve">After clicking “Delete” button, Supplier K </w:t>
      </w:r>
      <w:r w:rsidR="00873608">
        <w:rPr>
          <w:noProof/>
          <w14:ligatures w14:val="standardContextual"/>
        </w:rPr>
        <w:t>has successfully get remove from the list.</w:t>
      </w:r>
      <w:r w:rsidR="00D05DCF">
        <w:rPr>
          <w:noProof/>
          <w14:ligatures w14:val="standardContextual"/>
        </w:rPr>
        <w:t xml:space="preserve"> </w:t>
      </w:r>
      <w:r w:rsidR="005271D3">
        <w:rPr>
          <w:noProof/>
          <w14:ligatures w14:val="standardContextual"/>
        </w:rPr>
        <w:t>Then, sales manager can click “Back” button</w:t>
      </w:r>
      <w:r w:rsidR="000E29B1">
        <w:rPr>
          <w:noProof/>
          <w14:ligatures w14:val="standardContextual"/>
        </w:rPr>
        <w:t xml:space="preserve"> and return to Home Page.</w:t>
      </w:r>
    </w:p>
    <w:p w14:paraId="5A1C69A3" w14:textId="77777777" w:rsidR="00071AA3" w:rsidRDefault="00071AA3" w:rsidP="00071AA3">
      <w:pPr>
        <w:adjustRightInd w:val="0"/>
        <w:snapToGrid w:val="0"/>
        <w:spacing w:after="0"/>
        <w:contextualSpacing/>
        <w:rPr>
          <w:noProof/>
          <w14:ligatures w14:val="standardContextual"/>
        </w:rPr>
      </w:pPr>
    </w:p>
    <w:p w14:paraId="0F880288" w14:textId="77777777" w:rsidR="00B94809" w:rsidRDefault="00C503D9" w:rsidP="00071AA3">
      <w:pPr>
        <w:keepNext/>
        <w:adjustRightInd w:val="0"/>
        <w:snapToGrid w:val="0"/>
        <w:spacing w:after="0"/>
        <w:contextualSpacing/>
        <w:jc w:val="center"/>
      </w:pPr>
      <w:r w:rsidRPr="00C503D9">
        <w:rPr>
          <w:noProof/>
          <w14:ligatures w14:val="standardContextual"/>
        </w:rPr>
        <w:drawing>
          <wp:inline distT="0" distB="0" distL="0" distR="0" wp14:anchorId="1E130D28" wp14:editId="137DDC98">
            <wp:extent cx="4572000" cy="3051377"/>
            <wp:effectExtent l="0" t="0" r="0" b="0"/>
            <wp:docPr id="1376731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1350" name="Picture 1" descr="A screenshot of a computer&#10;&#10;AI-generated content may be incorrect."/>
                    <pic:cNvPicPr/>
                  </pic:nvPicPr>
                  <pic:blipFill>
                    <a:blip r:embed="rId48"/>
                    <a:stretch>
                      <a:fillRect/>
                    </a:stretch>
                  </pic:blipFill>
                  <pic:spPr>
                    <a:xfrm>
                      <a:off x="0" y="0"/>
                      <a:ext cx="4572000" cy="3051377"/>
                    </a:xfrm>
                    <a:prstGeom prst="rect">
                      <a:avLst/>
                    </a:prstGeom>
                  </pic:spPr>
                </pic:pic>
              </a:graphicData>
            </a:graphic>
          </wp:inline>
        </w:drawing>
      </w:r>
    </w:p>
    <w:p w14:paraId="31647003" w14:textId="48F2DEB4" w:rsidR="00265819"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35</w:t>
      </w:r>
      <w:r>
        <w:fldChar w:fldCharType="end"/>
      </w:r>
      <w:r>
        <w:t>: Daily Sales Entry Page</w:t>
      </w:r>
    </w:p>
    <w:p w14:paraId="62F954C0" w14:textId="367FB5CC" w:rsidR="00265819" w:rsidRDefault="00265819" w:rsidP="00071AA3">
      <w:pPr>
        <w:adjustRightInd w:val="0"/>
        <w:snapToGrid w:val="0"/>
        <w:spacing w:after="0"/>
        <w:contextualSpacing/>
        <w:rPr>
          <w:noProof/>
          <w14:ligatures w14:val="standardContextual"/>
        </w:rPr>
      </w:pPr>
      <w:r>
        <w:rPr>
          <w:noProof/>
          <w14:ligatures w14:val="standardContextual"/>
        </w:rPr>
        <w:t xml:space="preserve">After clicking </w:t>
      </w:r>
      <w:r w:rsidR="00FF633F">
        <w:rPr>
          <w:noProof/>
          <w14:ligatures w14:val="standardContextual"/>
        </w:rPr>
        <w:t xml:space="preserve">button “Sales Entry”, </w:t>
      </w:r>
      <w:r w:rsidR="009800C2">
        <w:rPr>
          <w:noProof/>
          <w14:ligatures w14:val="standardContextual"/>
        </w:rPr>
        <w:t xml:space="preserve">sales manager can </w:t>
      </w:r>
      <w:r w:rsidR="000F124E">
        <w:rPr>
          <w:noProof/>
          <w14:ligatures w14:val="standardContextual"/>
        </w:rPr>
        <w:t xml:space="preserve">see the </w:t>
      </w:r>
      <w:r w:rsidR="00B340CC">
        <w:rPr>
          <w:noProof/>
          <w14:ligatures w14:val="standardContextual"/>
        </w:rPr>
        <w:t xml:space="preserve">daily </w:t>
      </w:r>
      <w:r w:rsidR="000F124E">
        <w:rPr>
          <w:noProof/>
          <w14:ligatures w14:val="standardContextual"/>
        </w:rPr>
        <w:t xml:space="preserve">sales records. </w:t>
      </w:r>
      <w:r w:rsidR="003132D5">
        <w:rPr>
          <w:noProof/>
          <w14:ligatures w14:val="standardContextual"/>
        </w:rPr>
        <w:t xml:space="preserve">The sales records shows as a table and </w:t>
      </w:r>
      <w:r w:rsidR="00BE4280">
        <w:rPr>
          <w:noProof/>
          <w14:ligatures w14:val="standardContextual"/>
        </w:rPr>
        <w:t xml:space="preserve">it contains Item ID, Quantity and Date </w:t>
      </w:r>
      <w:r w:rsidR="007A2694">
        <w:rPr>
          <w:noProof/>
          <w14:ligatures w14:val="standardContextual"/>
        </w:rPr>
        <w:t xml:space="preserve">that </w:t>
      </w:r>
      <w:r w:rsidR="00BE4280">
        <w:rPr>
          <w:noProof/>
          <w14:ligatures w14:val="standardContextual"/>
        </w:rPr>
        <w:t xml:space="preserve">key in the sales records. </w:t>
      </w:r>
      <w:r w:rsidR="002C668C">
        <w:rPr>
          <w:noProof/>
          <w14:ligatures w14:val="standardContextual"/>
        </w:rPr>
        <w:lastRenderedPageBreak/>
        <w:t>Sales manager can insert the Item ID and Quantity of the item they sold in the day. Sales manager also can add</w:t>
      </w:r>
      <w:r w:rsidR="00D200AC">
        <w:rPr>
          <w:noProof/>
          <w14:ligatures w14:val="standardContextual"/>
        </w:rPr>
        <w:t>, upadate and delete the sales records.</w:t>
      </w:r>
      <w:r w:rsidR="002C668C">
        <w:rPr>
          <w:noProof/>
          <w14:ligatures w14:val="standardContextual"/>
        </w:rPr>
        <w:t xml:space="preserve"> </w:t>
      </w:r>
    </w:p>
    <w:p w14:paraId="076F04E2" w14:textId="77777777" w:rsidR="00B94809" w:rsidRDefault="00FE05C4" w:rsidP="00071AA3">
      <w:pPr>
        <w:keepNext/>
        <w:adjustRightInd w:val="0"/>
        <w:snapToGrid w:val="0"/>
        <w:spacing w:after="0"/>
        <w:contextualSpacing/>
        <w:jc w:val="center"/>
      </w:pPr>
      <w:r w:rsidRPr="00FE05C4">
        <w:rPr>
          <w:noProof/>
          <w14:ligatures w14:val="standardContextual"/>
        </w:rPr>
        <w:drawing>
          <wp:inline distT="0" distB="0" distL="0" distR="0" wp14:anchorId="1421EFCD" wp14:editId="0CFEBBAB">
            <wp:extent cx="4572000" cy="3068093"/>
            <wp:effectExtent l="0" t="0" r="0" b="0"/>
            <wp:docPr id="2071017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17976" name="Picture 1" descr="A screenshot of a computer&#10;&#10;AI-generated content may be incorrect."/>
                    <pic:cNvPicPr/>
                  </pic:nvPicPr>
                  <pic:blipFill>
                    <a:blip r:embed="rId49"/>
                    <a:stretch>
                      <a:fillRect/>
                    </a:stretch>
                  </pic:blipFill>
                  <pic:spPr>
                    <a:xfrm>
                      <a:off x="0" y="0"/>
                      <a:ext cx="4572000" cy="3068093"/>
                    </a:xfrm>
                    <a:prstGeom prst="rect">
                      <a:avLst/>
                    </a:prstGeom>
                  </pic:spPr>
                </pic:pic>
              </a:graphicData>
            </a:graphic>
          </wp:inline>
        </w:drawing>
      </w:r>
    </w:p>
    <w:p w14:paraId="00B6AD86" w14:textId="21969E4A" w:rsidR="00C77E6A"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36</w:t>
      </w:r>
      <w:r>
        <w:fldChar w:fldCharType="end"/>
      </w:r>
      <w:r>
        <w:t>: Insert New Record</w:t>
      </w:r>
    </w:p>
    <w:p w14:paraId="52038206" w14:textId="1F7ADE94" w:rsidR="00C77E6A" w:rsidRDefault="00F7229F" w:rsidP="00071AA3">
      <w:pPr>
        <w:adjustRightInd w:val="0"/>
        <w:snapToGrid w:val="0"/>
        <w:spacing w:after="0"/>
        <w:contextualSpacing/>
        <w:rPr>
          <w:noProof/>
          <w14:ligatures w14:val="standardContextual"/>
        </w:rPr>
      </w:pPr>
      <w:r>
        <w:rPr>
          <w:noProof/>
          <w14:ligatures w14:val="standardContextual"/>
        </w:rPr>
        <w:t xml:space="preserve">Sales manager insert daily sales. </w:t>
      </w:r>
      <w:r w:rsidR="00AA3C9E">
        <w:rPr>
          <w:noProof/>
          <w14:ligatures w14:val="standardContextual"/>
        </w:rPr>
        <w:t>Figure above shows ITEM008 has sold 60 quantity a days.</w:t>
      </w:r>
    </w:p>
    <w:p w14:paraId="14EAF93D" w14:textId="77777777" w:rsidR="00071AA3" w:rsidRDefault="00071AA3" w:rsidP="00071AA3">
      <w:pPr>
        <w:adjustRightInd w:val="0"/>
        <w:snapToGrid w:val="0"/>
        <w:spacing w:after="0"/>
        <w:contextualSpacing/>
        <w:rPr>
          <w:noProof/>
          <w14:ligatures w14:val="standardContextual"/>
        </w:rPr>
      </w:pPr>
    </w:p>
    <w:p w14:paraId="20CD8359" w14:textId="77777777" w:rsidR="00B94809" w:rsidRDefault="00CA3EB3" w:rsidP="00071AA3">
      <w:pPr>
        <w:keepNext/>
        <w:adjustRightInd w:val="0"/>
        <w:snapToGrid w:val="0"/>
        <w:spacing w:after="0"/>
        <w:contextualSpacing/>
        <w:jc w:val="center"/>
      </w:pPr>
      <w:r w:rsidRPr="00CA3EB3">
        <w:rPr>
          <w:noProof/>
          <w14:ligatures w14:val="standardContextual"/>
        </w:rPr>
        <w:drawing>
          <wp:inline distT="0" distB="0" distL="0" distR="0" wp14:anchorId="03B8F84A" wp14:editId="7153644F">
            <wp:extent cx="4572000" cy="3064547"/>
            <wp:effectExtent l="0" t="0" r="0" b="2540"/>
            <wp:docPr id="1268660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0226" name="Picture 1" descr="A screenshot of a computer&#10;&#10;AI-generated content may be incorrect."/>
                    <pic:cNvPicPr/>
                  </pic:nvPicPr>
                  <pic:blipFill>
                    <a:blip r:embed="rId50"/>
                    <a:stretch>
                      <a:fillRect/>
                    </a:stretch>
                  </pic:blipFill>
                  <pic:spPr>
                    <a:xfrm>
                      <a:off x="0" y="0"/>
                      <a:ext cx="4572000" cy="3064547"/>
                    </a:xfrm>
                    <a:prstGeom prst="rect">
                      <a:avLst/>
                    </a:prstGeom>
                  </pic:spPr>
                </pic:pic>
              </a:graphicData>
            </a:graphic>
          </wp:inline>
        </w:drawing>
      </w:r>
    </w:p>
    <w:p w14:paraId="330D6CA1" w14:textId="43107BB4" w:rsidR="00AA3C9E"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37</w:t>
      </w:r>
      <w:r>
        <w:fldChar w:fldCharType="end"/>
      </w:r>
      <w:r>
        <w:t>: Record Successfully</w:t>
      </w:r>
    </w:p>
    <w:p w14:paraId="2FE25E7F" w14:textId="137AE4EB" w:rsidR="00B100C2" w:rsidRDefault="00B100C2" w:rsidP="00071AA3">
      <w:pPr>
        <w:adjustRightInd w:val="0"/>
        <w:snapToGrid w:val="0"/>
        <w:spacing w:after="0"/>
        <w:contextualSpacing/>
        <w:rPr>
          <w:noProof/>
          <w14:ligatures w14:val="standardContextual"/>
        </w:rPr>
      </w:pPr>
      <w:r>
        <w:rPr>
          <w:noProof/>
          <w14:ligatures w14:val="standardContextual"/>
        </w:rPr>
        <w:t>Then sales manager click “Add” button</w:t>
      </w:r>
      <w:r w:rsidR="005E4915">
        <w:rPr>
          <w:noProof/>
          <w14:ligatures w14:val="standardContextual"/>
        </w:rPr>
        <w:t xml:space="preserve">. The </w:t>
      </w:r>
      <w:r w:rsidR="006379EA">
        <w:rPr>
          <w:noProof/>
          <w14:ligatures w14:val="standardContextual"/>
        </w:rPr>
        <w:t>“</w:t>
      </w:r>
      <w:r w:rsidR="009F16ED">
        <w:rPr>
          <w:noProof/>
          <w14:ligatures w14:val="standardContextual"/>
        </w:rPr>
        <w:t>S</w:t>
      </w:r>
      <w:r w:rsidR="005E4915">
        <w:rPr>
          <w:noProof/>
          <w14:ligatures w14:val="standardContextual"/>
        </w:rPr>
        <w:t>ales</w:t>
      </w:r>
      <w:r w:rsidR="009F16ED">
        <w:rPr>
          <w:noProof/>
          <w14:ligatures w14:val="standardContextual"/>
        </w:rPr>
        <w:t xml:space="preserve"> Re</w:t>
      </w:r>
      <w:r w:rsidR="005E4915">
        <w:rPr>
          <w:noProof/>
          <w14:ligatures w14:val="standardContextual"/>
        </w:rPr>
        <w:t>cord</w:t>
      </w:r>
      <w:r w:rsidR="009F16ED">
        <w:rPr>
          <w:noProof/>
          <w14:ligatures w14:val="standardContextual"/>
        </w:rPr>
        <w:t>s</w:t>
      </w:r>
      <w:r w:rsidR="006379EA">
        <w:rPr>
          <w:noProof/>
          <w14:ligatures w14:val="standardContextual"/>
        </w:rPr>
        <w:t>” will record</w:t>
      </w:r>
      <w:r w:rsidR="00724EEB">
        <w:rPr>
          <w:noProof/>
          <w14:ligatures w14:val="standardContextual"/>
        </w:rPr>
        <w:t xml:space="preserve"> the new item</w:t>
      </w:r>
      <w:r w:rsidR="00447540">
        <w:rPr>
          <w:noProof/>
          <w14:ligatures w14:val="standardContextual"/>
        </w:rPr>
        <w:t>’s daily sales.</w:t>
      </w:r>
    </w:p>
    <w:p w14:paraId="3DACCB81" w14:textId="77777777" w:rsidR="00B94809" w:rsidRDefault="00D9721D" w:rsidP="00071AA3">
      <w:pPr>
        <w:keepNext/>
        <w:adjustRightInd w:val="0"/>
        <w:snapToGrid w:val="0"/>
        <w:spacing w:after="0"/>
        <w:contextualSpacing/>
        <w:jc w:val="center"/>
      </w:pPr>
      <w:r w:rsidRPr="00D9721D">
        <w:rPr>
          <w:noProof/>
          <w14:ligatures w14:val="standardContextual"/>
        </w:rPr>
        <w:lastRenderedPageBreak/>
        <w:drawing>
          <wp:inline distT="0" distB="0" distL="0" distR="0" wp14:anchorId="6E4B998F" wp14:editId="61E859C4">
            <wp:extent cx="4572000" cy="3056442"/>
            <wp:effectExtent l="0" t="0" r="0" b="0"/>
            <wp:docPr id="1525881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81752" name="Picture 1" descr="A screenshot of a computer&#10;&#10;AI-generated content may be incorrect."/>
                    <pic:cNvPicPr/>
                  </pic:nvPicPr>
                  <pic:blipFill>
                    <a:blip r:embed="rId51"/>
                    <a:stretch>
                      <a:fillRect/>
                    </a:stretch>
                  </pic:blipFill>
                  <pic:spPr>
                    <a:xfrm>
                      <a:off x="0" y="0"/>
                      <a:ext cx="4572000" cy="3056442"/>
                    </a:xfrm>
                    <a:prstGeom prst="rect">
                      <a:avLst/>
                    </a:prstGeom>
                  </pic:spPr>
                </pic:pic>
              </a:graphicData>
            </a:graphic>
          </wp:inline>
        </w:drawing>
      </w:r>
    </w:p>
    <w:p w14:paraId="06BFDDD5" w14:textId="57F662F0" w:rsidR="00FE7034"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38</w:t>
      </w:r>
      <w:r>
        <w:fldChar w:fldCharType="end"/>
      </w:r>
      <w:r>
        <w:t>: Delete Selected Row</w:t>
      </w:r>
    </w:p>
    <w:p w14:paraId="6DBEC416" w14:textId="7A504175" w:rsidR="00FE7034" w:rsidRDefault="00FE7034" w:rsidP="00071AA3">
      <w:pPr>
        <w:adjustRightInd w:val="0"/>
        <w:snapToGrid w:val="0"/>
        <w:spacing w:after="0"/>
        <w:contextualSpacing/>
        <w:rPr>
          <w:noProof/>
          <w14:ligatures w14:val="standardContextual"/>
        </w:rPr>
      </w:pPr>
      <w:r>
        <w:rPr>
          <w:noProof/>
          <w14:ligatures w14:val="standardContextual"/>
        </w:rPr>
        <w:t xml:space="preserve">Sales manager can click “Update” button </w:t>
      </w:r>
      <w:r w:rsidR="00B12B3A">
        <w:rPr>
          <w:noProof/>
          <w14:ligatures w14:val="standardContextual"/>
        </w:rPr>
        <w:t>to update the “Sales Records”. Sales manager also can select the row they want to delete and click “Delete” button</w:t>
      </w:r>
      <w:r w:rsidR="00137661">
        <w:rPr>
          <w:noProof/>
          <w14:ligatures w14:val="standardContextual"/>
        </w:rPr>
        <w:t xml:space="preserve">. </w:t>
      </w:r>
    </w:p>
    <w:p w14:paraId="5E538F3F" w14:textId="77777777" w:rsidR="00071AA3" w:rsidRDefault="00071AA3" w:rsidP="00071AA3">
      <w:pPr>
        <w:adjustRightInd w:val="0"/>
        <w:snapToGrid w:val="0"/>
        <w:spacing w:after="0"/>
        <w:contextualSpacing/>
        <w:rPr>
          <w:noProof/>
          <w14:ligatures w14:val="standardContextual"/>
        </w:rPr>
      </w:pPr>
    </w:p>
    <w:p w14:paraId="54BB8B55" w14:textId="77777777" w:rsidR="00B94809" w:rsidRDefault="00B24597" w:rsidP="00071AA3">
      <w:pPr>
        <w:keepNext/>
        <w:adjustRightInd w:val="0"/>
        <w:snapToGrid w:val="0"/>
        <w:spacing w:after="0"/>
        <w:contextualSpacing/>
        <w:jc w:val="center"/>
      </w:pPr>
      <w:r w:rsidRPr="00B24597">
        <w:rPr>
          <w:noProof/>
          <w14:ligatures w14:val="standardContextual"/>
        </w:rPr>
        <w:drawing>
          <wp:inline distT="0" distB="0" distL="0" distR="0" wp14:anchorId="3E358454" wp14:editId="59FB3588">
            <wp:extent cx="4572000" cy="3076704"/>
            <wp:effectExtent l="0" t="0" r="0" b="9525"/>
            <wp:docPr id="1967941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41609" name="Picture 1" descr="A screenshot of a computer&#10;&#10;AI-generated content may be incorrect."/>
                    <pic:cNvPicPr/>
                  </pic:nvPicPr>
                  <pic:blipFill>
                    <a:blip r:embed="rId52"/>
                    <a:stretch>
                      <a:fillRect/>
                    </a:stretch>
                  </pic:blipFill>
                  <pic:spPr>
                    <a:xfrm>
                      <a:off x="0" y="0"/>
                      <a:ext cx="4572000" cy="3076704"/>
                    </a:xfrm>
                    <a:prstGeom prst="rect">
                      <a:avLst/>
                    </a:prstGeom>
                  </pic:spPr>
                </pic:pic>
              </a:graphicData>
            </a:graphic>
          </wp:inline>
        </w:drawing>
      </w:r>
    </w:p>
    <w:p w14:paraId="46E511B0" w14:textId="0AFA35BA" w:rsidR="00137661"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39</w:t>
      </w:r>
      <w:r>
        <w:fldChar w:fldCharType="end"/>
      </w:r>
      <w:r>
        <w:t>: Delete Successfully</w:t>
      </w:r>
    </w:p>
    <w:p w14:paraId="42786442" w14:textId="1A9CEB2D" w:rsidR="00137661" w:rsidRDefault="00137661" w:rsidP="00071AA3">
      <w:pPr>
        <w:adjustRightInd w:val="0"/>
        <w:snapToGrid w:val="0"/>
        <w:spacing w:after="0"/>
        <w:contextualSpacing/>
        <w:rPr>
          <w:noProof/>
          <w14:ligatures w14:val="standardContextual"/>
        </w:rPr>
      </w:pPr>
      <w:r>
        <w:rPr>
          <w:noProof/>
          <w14:ligatures w14:val="standardContextual"/>
        </w:rPr>
        <w:t>Then, the row that selected delete. After that, sales manager can click “Back” button</w:t>
      </w:r>
      <w:r w:rsidR="00F36F36">
        <w:rPr>
          <w:noProof/>
          <w14:ligatures w14:val="standardContextual"/>
        </w:rPr>
        <w:t xml:space="preserve"> to back to the Home Page.</w:t>
      </w:r>
    </w:p>
    <w:p w14:paraId="50F0ACE0" w14:textId="77777777" w:rsidR="00B94809" w:rsidRDefault="0023330A" w:rsidP="00071AA3">
      <w:pPr>
        <w:keepNext/>
        <w:adjustRightInd w:val="0"/>
        <w:snapToGrid w:val="0"/>
        <w:spacing w:after="0"/>
        <w:contextualSpacing/>
        <w:jc w:val="center"/>
      </w:pPr>
      <w:r w:rsidRPr="0023330A">
        <w:rPr>
          <w:noProof/>
          <w14:ligatures w14:val="standardContextual"/>
        </w:rPr>
        <w:lastRenderedPageBreak/>
        <w:drawing>
          <wp:inline distT="0" distB="0" distL="0" distR="0" wp14:anchorId="11B2872F" wp14:editId="66B2B471">
            <wp:extent cx="4572000" cy="2580804"/>
            <wp:effectExtent l="0" t="0" r="0" b="0"/>
            <wp:docPr id="1573262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62550" name="Picture 1" descr="A screenshot of a computer&#10;&#10;AI-generated content may be incorrect."/>
                    <pic:cNvPicPr/>
                  </pic:nvPicPr>
                  <pic:blipFill>
                    <a:blip r:embed="rId53"/>
                    <a:stretch>
                      <a:fillRect/>
                    </a:stretch>
                  </pic:blipFill>
                  <pic:spPr>
                    <a:xfrm>
                      <a:off x="0" y="0"/>
                      <a:ext cx="4572000" cy="2580804"/>
                    </a:xfrm>
                    <a:prstGeom prst="rect">
                      <a:avLst/>
                    </a:prstGeom>
                  </pic:spPr>
                </pic:pic>
              </a:graphicData>
            </a:graphic>
          </wp:inline>
        </w:drawing>
      </w:r>
    </w:p>
    <w:p w14:paraId="4A66FA75" w14:textId="379151AE" w:rsidR="00137661"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40</w:t>
      </w:r>
      <w:r>
        <w:fldChar w:fldCharType="end"/>
      </w:r>
      <w:r>
        <w:t>: Create Purchase Requisition Page</w:t>
      </w:r>
      <w:r w:rsidR="00517845" w:rsidRPr="00517845">
        <w:rPr>
          <w:noProof/>
          <w14:ligatures w14:val="standardContextual"/>
        </w:rPr>
        <w:t xml:space="preserve"> </w:t>
      </w:r>
    </w:p>
    <w:p w14:paraId="68B8B4AF" w14:textId="76BCC608" w:rsidR="00F36F36" w:rsidRDefault="00F36F36" w:rsidP="00071AA3">
      <w:pPr>
        <w:adjustRightInd w:val="0"/>
        <w:snapToGrid w:val="0"/>
        <w:spacing w:after="0"/>
        <w:contextualSpacing/>
        <w:rPr>
          <w:noProof/>
          <w14:ligatures w14:val="standardContextual"/>
        </w:rPr>
      </w:pPr>
      <w:r>
        <w:rPr>
          <w:noProof/>
          <w14:ligatures w14:val="standardContextual"/>
        </w:rPr>
        <w:t xml:space="preserve">After sales manager click button “Create Purchase Requisition”, </w:t>
      </w:r>
      <w:r w:rsidR="00331F5B">
        <w:rPr>
          <w:noProof/>
          <w14:ligatures w14:val="standardContextual"/>
        </w:rPr>
        <w:t xml:space="preserve">sales manager can </w:t>
      </w:r>
      <w:r w:rsidR="002F2A25">
        <w:rPr>
          <w:noProof/>
          <w14:ligatures w14:val="standardContextual"/>
        </w:rPr>
        <w:t>create purchases requisiton</w:t>
      </w:r>
      <w:r w:rsidR="004F7CC5">
        <w:rPr>
          <w:noProof/>
          <w14:ligatures w14:val="standardContextual"/>
        </w:rPr>
        <w:t>.</w:t>
      </w:r>
      <w:r w:rsidR="0095125A">
        <w:rPr>
          <w:noProof/>
          <w14:ligatures w14:val="standardContextual"/>
        </w:rPr>
        <w:t xml:space="preserve"> </w:t>
      </w:r>
    </w:p>
    <w:p w14:paraId="34434509" w14:textId="77777777" w:rsidR="00071AA3" w:rsidRDefault="00071AA3" w:rsidP="00071AA3">
      <w:pPr>
        <w:adjustRightInd w:val="0"/>
        <w:snapToGrid w:val="0"/>
        <w:spacing w:after="0"/>
        <w:contextualSpacing/>
        <w:rPr>
          <w:noProof/>
          <w14:ligatures w14:val="standardContextual"/>
        </w:rPr>
      </w:pPr>
    </w:p>
    <w:p w14:paraId="279359AA" w14:textId="77777777" w:rsidR="00B94809" w:rsidRDefault="00870FAF" w:rsidP="00071AA3">
      <w:pPr>
        <w:keepNext/>
        <w:adjustRightInd w:val="0"/>
        <w:snapToGrid w:val="0"/>
        <w:spacing w:after="0"/>
        <w:contextualSpacing/>
        <w:jc w:val="center"/>
      </w:pPr>
      <w:r w:rsidRPr="00870FAF">
        <w:rPr>
          <w:noProof/>
          <w14:ligatures w14:val="standardContextual"/>
        </w:rPr>
        <w:drawing>
          <wp:inline distT="0" distB="0" distL="0" distR="0" wp14:anchorId="4960AA55" wp14:editId="4F30FD77">
            <wp:extent cx="4572000" cy="2569661"/>
            <wp:effectExtent l="0" t="0" r="0" b="2540"/>
            <wp:docPr id="94849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99571" name="Picture 1" descr="A screenshot of a computer&#10;&#10;AI-generated content may be incorrect."/>
                    <pic:cNvPicPr/>
                  </pic:nvPicPr>
                  <pic:blipFill>
                    <a:blip r:embed="rId54"/>
                    <a:stretch>
                      <a:fillRect/>
                    </a:stretch>
                  </pic:blipFill>
                  <pic:spPr>
                    <a:xfrm>
                      <a:off x="0" y="0"/>
                      <a:ext cx="4572000" cy="2569661"/>
                    </a:xfrm>
                    <a:prstGeom prst="rect">
                      <a:avLst/>
                    </a:prstGeom>
                  </pic:spPr>
                </pic:pic>
              </a:graphicData>
            </a:graphic>
          </wp:inline>
        </w:drawing>
      </w:r>
    </w:p>
    <w:p w14:paraId="71A58869" w14:textId="4A1BB79F" w:rsidR="00137661"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41</w:t>
      </w:r>
      <w:r>
        <w:fldChar w:fldCharType="end"/>
      </w:r>
      <w:r>
        <w:t>: Insert New Requisition's Details</w:t>
      </w:r>
    </w:p>
    <w:p w14:paraId="59D58783" w14:textId="7FA2CD9F" w:rsidR="008678CA" w:rsidRDefault="008678CA" w:rsidP="00071AA3">
      <w:pPr>
        <w:adjustRightInd w:val="0"/>
        <w:snapToGrid w:val="0"/>
        <w:spacing w:after="0"/>
        <w:contextualSpacing/>
        <w:rPr>
          <w:noProof/>
          <w14:ligatures w14:val="standardContextual"/>
        </w:rPr>
      </w:pPr>
      <w:r>
        <w:rPr>
          <w:noProof/>
          <w14:ligatures w14:val="standardContextual"/>
        </w:rPr>
        <w:t xml:space="preserve">Sales manager can insert Sales Manager ID, purchase item’s Item ID and item purchase quantity to make purchase requisition. </w:t>
      </w:r>
    </w:p>
    <w:p w14:paraId="48D1A934" w14:textId="77777777" w:rsidR="00B94809" w:rsidRDefault="00A26A17" w:rsidP="00071AA3">
      <w:pPr>
        <w:keepNext/>
        <w:adjustRightInd w:val="0"/>
        <w:snapToGrid w:val="0"/>
        <w:spacing w:after="0"/>
        <w:contextualSpacing/>
        <w:jc w:val="center"/>
      </w:pPr>
      <w:r w:rsidRPr="00A26A17">
        <w:rPr>
          <w:noProof/>
          <w14:ligatures w14:val="standardContextual"/>
        </w:rPr>
        <w:lastRenderedPageBreak/>
        <w:drawing>
          <wp:inline distT="0" distB="0" distL="0" distR="0" wp14:anchorId="751C73C7" wp14:editId="4B01C08C">
            <wp:extent cx="4572000" cy="2562569"/>
            <wp:effectExtent l="0" t="0" r="0" b="9525"/>
            <wp:docPr id="1272000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0837" name="Picture 1" descr="A screenshot of a computer&#10;&#10;AI-generated content may be incorrect."/>
                    <pic:cNvPicPr/>
                  </pic:nvPicPr>
                  <pic:blipFill>
                    <a:blip r:embed="rId55"/>
                    <a:stretch>
                      <a:fillRect/>
                    </a:stretch>
                  </pic:blipFill>
                  <pic:spPr>
                    <a:xfrm>
                      <a:off x="0" y="0"/>
                      <a:ext cx="4572000" cy="2562569"/>
                    </a:xfrm>
                    <a:prstGeom prst="rect">
                      <a:avLst/>
                    </a:prstGeom>
                  </pic:spPr>
                </pic:pic>
              </a:graphicData>
            </a:graphic>
          </wp:inline>
        </w:drawing>
      </w:r>
    </w:p>
    <w:p w14:paraId="398197A5" w14:textId="108E9102" w:rsidR="00F070F2"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42</w:t>
      </w:r>
      <w:r>
        <w:fldChar w:fldCharType="end"/>
      </w:r>
      <w:r>
        <w:t>: New Requisition Add Successfully</w:t>
      </w:r>
      <w:r w:rsidR="00E831AF" w:rsidRPr="00E831AF">
        <w:rPr>
          <w:noProof/>
          <w14:ligatures w14:val="standardContextual"/>
        </w:rPr>
        <w:t xml:space="preserve"> </w:t>
      </w:r>
    </w:p>
    <w:p w14:paraId="238FEE7A" w14:textId="5775775A" w:rsidR="00F070F2" w:rsidRDefault="00F070F2" w:rsidP="00071AA3">
      <w:pPr>
        <w:adjustRightInd w:val="0"/>
        <w:snapToGrid w:val="0"/>
        <w:spacing w:after="0"/>
        <w:contextualSpacing/>
        <w:rPr>
          <w:noProof/>
          <w14:ligatures w14:val="standardContextual"/>
        </w:rPr>
      </w:pPr>
      <w:r>
        <w:rPr>
          <w:noProof/>
          <w14:ligatures w14:val="standardContextual"/>
        </w:rPr>
        <w:t xml:space="preserve">After sales manager click “Add Item”, </w:t>
      </w:r>
      <w:r w:rsidR="00D168F3">
        <w:rPr>
          <w:noProof/>
          <w14:ligatures w14:val="standardContextual"/>
        </w:rPr>
        <w:t xml:space="preserve">the requisition </w:t>
      </w:r>
      <w:r w:rsidR="00700AD1">
        <w:rPr>
          <w:noProof/>
          <w14:ligatures w14:val="standardContextual"/>
        </w:rPr>
        <w:t xml:space="preserve">details </w:t>
      </w:r>
      <w:r w:rsidR="00D168F3">
        <w:rPr>
          <w:noProof/>
          <w14:ligatures w14:val="standardContextual"/>
        </w:rPr>
        <w:t xml:space="preserve">will show at </w:t>
      </w:r>
      <w:r w:rsidR="00F04666">
        <w:rPr>
          <w:noProof/>
          <w14:ligatures w14:val="standardContextual"/>
        </w:rPr>
        <w:t xml:space="preserve">the </w:t>
      </w:r>
      <w:r w:rsidR="00D168F3">
        <w:rPr>
          <w:noProof/>
          <w14:ligatures w14:val="standardContextual"/>
        </w:rPr>
        <w:t xml:space="preserve">table below. </w:t>
      </w:r>
      <w:r w:rsidR="00700AD1">
        <w:rPr>
          <w:noProof/>
          <w14:ligatures w14:val="standardContextual"/>
        </w:rPr>
        <w:t>System will auto generate</w:t>
      </w:r>
      <w:r w:rsidR="00107652">
        <w:rPr>
          <w:noProof/>
          <w14:ligatures w14:val="standardContextual"/>
        </w:rPr>
        <w:t xml:space="preserve"> Requisition ID and Date for the requisiton.</w:t>
      </w:r>
    </w:p>
    <w:p w14:paraId="34F0217D" w14:textId="77777777" w:rsidR="00071AA3" w:rsidRDefault="00071AA3" w:rsidP="00071AA3">
      <w:pPr>
        <w:adjustRightInd w:val="0"/>
        <w:snapToGrid w:val="0"/>
        <w:spacing w:after="0"/>
        <w:contextualSpacing/>
        <w:rPr>
          <w:noProof/>
          <w14:ligatures w14:val="standardContextual"/>
        </w:rPr>
      </w:pPr>
    </w:p>
    <w:p w14:paraId="05A5F6EE" w14:textId="77777777" w:rsidR="00B94809" w:rsidRDefault="00E831AF" w:rsidP="00071AA3">
      <w:pPr>
        <w:keepNext/>
        <w:adjustRightInd w:val="0"/>
        <w:snapToGrid w:val="0"/>
        <w:spacing w:after="0"/>
        <w:contextualSpacing/>
        <w:jc w:val="center"/>
      </w:pPr>
      <w:r w:rsidRPr="00E831AF">
        <w:rPr>
          <w:noProof/>
          <w14:ligatures w14:val="standardContextual"/>
        </w:rPr>
        <w:drawing>
          <wp:inline distT="0" distB="0" distL="0" distR="0" wp14:anchorId="64CC01A2" wp14:editId="7BB80025">
            <wp:extent cx="4572000" cy="2592961"/>
            <wp:effectExtent l="0" t="0" r="0" b="0"/>
            <wp:docPr id="1919532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2567" name="Picture 1" descr="A screenshot of a computer&#10;&#10;AI-generated content may be incorrect."/>
                    <pic:cNvPicPr/>
                  </pic:nvPicPr>
                  <pic:blipFill>
                    <a:blip r:embed="rId56"/>
                    <a:stretch>
                      <a:fillRect/>
                    </a:stretch>
                  </pic:blipFill>
                  <pic:spPr>
                    <a:xfrm>
                      <a:off x="0" y="0"/>
                      <a:ext cx="4572000" cy="2592961"/>
                    </a:xfrm>
                    <a:prstGeom prst="rect">
                      <a:avLst/>
                    </a:prstGeom>
                  </pic:spPr>
                </pic:pic>
              </a:graphicData>
            </a:graphic>
          </wp:inline>
        </w:drawing>
      </w:r>
    </w:p>
    <w:p w14:paraId="0C7A44B1" w14:textId="6AFD91E4" w:rsidR="00107652"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43</w:t>
      </w:r>
      <w:r>
        <w:fldChar w:fldCharType="end"/>
      </w:r>
      <w:r>
        <w:t>: Save Requisition</w:t>
      </w:r>
    </w:p>
    <w:p w14:paraId="6C90B192" w14:textId="73190168" w:rsidR="00107652" w:rsidRDefault="00107652" w:rsidP="00071AA3">
      <w:pPr>
        <w:adjustRightInd w:val="0"/>
        <w:snapToGrid w:val="0"/>
        <w:spacing w:after="0"/>
        <w:contextualSpacing/>
        <w:rPr>
          <w:noProof/>
          <w14:ligatures w14:val="standardContextual"/>
        </w:rPr>
      </w:pPr>
      <w:r>
        <w:rPr>
          <w:noProof/>
          <w14:ligatures w14:val="standardContextual"/>
        </w:rPr>
        <w:t xml:space="preserve">Sales manager can check the </w:t>
      </w:r>
      <w:r w:rsidR="00F41884">
        <w:rPr>
          <w:noProof/>
          <w14:ligatures w14:val="standardContextual"/>
        </w:rPr>
        <w:t>requisition details at the table. If it is correct, sales manager can click “Save Requisiton” button</w:t>
      </w:r>
      <w:r w:rsidR="00DC6F94">
        <w:rPr>
          <w:noProof/>
          <w14:ligatures w14:val="standardContextual"/>
        </w:rPr>
        <w:t xml:space="preserve"> to save the requisition. Then system will pop out a message says “Requisition saved successfully”. Sales manager can click “OK” button and </w:t>
      </w:r>
      <w:r w:rsidR="00A5649C">
        <w:rPr>
          <w:noProof/>
          <w14:ligatures w14:val="standardContextual"/>
        </w:rPr>
        <w:t>back to Home Page.</w:t>
      </w:r>
    </w:p>
    <w:p w14:paraId="5BFBAF64" w14:textId="77777777" w:rsidR="00B94809" w:rsidRDefault="00441C5F" w:rsidP="00071AA3">
      <w:pPr>
        <w:keepNext/>
        <w:adjustRightInd w:val="0"/>
        <w:snapToGrid w:val="0"/>
        <w:spacing w:after="0"/>
        <w:contextualSpacing/>
        <w:jc w:val="center"/>
      </w:pPr>
      <w:r w:rsidRPr="00441C5F">
        <w:rPr>
          <w:noProof/>
          <w14:ligatures w14:val="standardContextual"/>
        </w:rPr>
        <w:lastRenderedPageBreak/>
        <w:drawing>
          <wp:inline distT="0" distB="0" distL="0" distR="0" wp14:anchorId="15137925" wp14:editId="0DB0F99B">
            <wp:extent cx="4572000" cy="2591948"/>
            <wp:effectExtent l="0" t="0" r="0" b="0"/>
            <wp:docPr id="2098280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0542" name="Picture 1" descr="A screenshot of a computer&#10;&#10;AI-generated content may be incorrect."/>
                    <pic:cNvPicPr/>
                  </pic:nvPicPr>
                  <pic:blipFill>
                    <a:blip r:embed="rId57"/>
                    <a:stretch>
                      <a:fillRect/>
                    </a:stretch>
                  </pic:blipFill>
                  <pic:spPr>
                    <a:xfrm>
                      <a:off x="0" y="0"/>
                      <a:ext cx="4572000" cy="2591948"/>
                    </a:xfrm>
                    <a:prstGeom prst="rect">
                      <a:avLst/>
                    </a:prstGeom>
                  </pic:spPr>
                </pic:pic>
              </a:graphicData>
            </a:graphic>
          </wp:inline>
        </w:drawing>
      </w:r>
    </w:p>
    <w:p w14:paraId="41C1B0F4" w14:textId="607864DF" w:rsidR="00A5649C" w:rsidRPr="00B94809" w:rsidRDefault="00B94809"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44</w:t>
      </w:r>
      <w:r>
        <w:fldChar w:fldCharType="end"/>
      </w:r>
      <w:r>
        <w:t>: View Purchase Requisition Page</w:t>
      </w:r>
    </w:p>
    <w:p w14:paraId="443BF68D" w14:textId="3FA5F6EA" w:rsidR="00A5649C" w:rsidRDefault="00A5649C" w:rsidP="00071AA3">
      <w:pPr>
        <w:adjustRightInd w:val="0"/>
        <w:snapToGrid w:val="0"/>
        <w:spacing w:after="0"/>
        <w:contextualSpacing/>
        <w:rPr>
          <w:noProof/>
          <w14:ligatures w14:val="standardContextual"/>
        </w:rPr>
      </w:pPr>
      <w:r>
        <w:rPr>
          <w:noProof/>
          <w14:ligatures w14:val="standardContextual"/>
        </w:rPr>
        <w:t>After sales manager click button “View Requisition</w:t>
      </w:r>
      <w:r w:rsidR="00D26A83">
        <w:rPr>
          <w:noProof/>
          <w14:ligatures w14:val="standardContextual"/>
        </w:rPr>
        <w:t>s</w:t>
      </w:r>
      <w:r>
        <w:rPr>
          <w:noProof/>
          <w14:ligatures w14:val="standardContextual"/>
        </w:rPr>
        <w:t>”</w:t>
      </w:r>
      <w:r w:rsidR="005B0430">
        <w:rPr>
          <w:noProof/>
          <w14:ligatures w14:val="standardContextual"/>
        </w:rPr>
        <w:t>, sales manager can and only can view the details of all purchase requisitions.</w:t>
      </w:r>
      <w:r w:rsidR="000C4524">
        <w:rPr>
          <w:noProof/>
          <w14:ligatures w14:val="standardContextual"/>
        </w:rPr>
        <w:t xml:space="preserve"> Click</w:t>
      </w:r>
      <w:r w:rsidR="00FD4A88">
        <w:rPr>
          <w:noProof/>
          <w14:ligatures w14:val="standardContextual"/>
        </w:rPr>
        <w:t>ing “Back” button to back to Home Page.</w:t>
      </w:r>
    </w:p>
    <w:p w14:paraId="1B278EDC" w14:textId="77777777" w:rsidR="00071AA3" w:rsidRDefault="00071AA3" w:rsidP="00071AA3">
      <w:pPr>
        <w:adjustRightInd w:val="0"/>
        <w:snapToGrid w:val="0"/>
        <w:spacing w:after="0"/>
        <w:contextualSpacing/>
        <w:rPr>
          <w:noProof/>
          <w14:ligatures w14:val="standardContextual"/>
        </w:rPr>
      </w:pPr>
    </w:p>
    <w:p w14:paraId="3ACA9EE6" w14:textId="77777777" w:rsidR="00B94809" w:rsidRDefault="00790579" w:rsidP="00071AA3">
      <w:pPr>
        <w:keepNext/>
        <w:adjustRightInd w:val="0"/>
        <w:snapToGrid w:val="0"/>
        <w:spacing w:after="0"/>
        <w:contextualSpacing/>
        <w:jc w:val="center"/>
      </w:pPr>
      <w:r w:rsidRPr="00790579">
        <w:rPr>
          <w:noProof/>
          <w14:ligatures w14:val="standardContextual"/>
        </w:rPr>
        <w:drawing>
          <wp:inline distT="0" distB="0" distL="0" distR="0" wp14:anchorId="4A41A9BA" wp14:editId="3840A210">
            <wp:extent cx="5719980" cy="1889760"/>
            <wp:effectExtent l="0" t="0" r="0" b="0"/>
            <wp:docPr id="248095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95964" name="Picture 1" descr="A screenshot of a computer&#10;&#10;AI-generated content may be incorrect."/>
                    <pic:cNvPicPr/>
                  </pic:nvPicPr>
                  <pic:blipFill>
                    <a:blip r:embed="rId58"/>
                    <a:stretch>
                      <a:fillRect/>
                    </a:stretch>
                  </pic:blipFill>
                  <pic:spPr>
                    <a:xfrm>
                      <a:off x="0" y="0"/>
                      <a:ext cx="5726759" cy="1892000"/>
                    </a:xfrm>
                    <a:prstGeom prst="rect">
                      <a:avLst/>
                    </a:prstGeom>
                  </pic:spPr>
                </pic:pic>
              </a:graphicData>
            </a:graphic>
          </wp:inline>
        </w:drawing>
      </w:r>
    </w:p>
    <w:p w14:paraId="78EFCA14" w14:textId="75D5FBBF" w:rsidR="00203BC8" w:rsidRPr="000B5F2C" w:rsidRDefault="00B94809" w:rsidP="00071AA3">
      <w:pPr>
        <w:pStyle w:val="Caption"/>
        <w:adjustRightInd w:val="0"/>
        <w:snapToGrid w:val="0"/>
        <w:spacing w:after="0" w:line="360" w:lineRule="auto"/>
        <w:contextualSpacing/>
        <w:rPr>
          <w:lang w:val="en-MY"/>
        </w:rPr>
      </w:pPr>
      <w:r>
        <w:t xml:space="preserve">Figure </w:t>
      </w:r>
      <w:r>
        <w:fldChar w:fldCharType="begin"/>
      </w:r>
      <w:r>
        <w:instrText xml:space="preserve"> SEQ Figure \* ARABIC </w:instrText>
      </w:r>
      <w:r>
        <w:fldChar w:fldCharType="separate"/>
      </w:r>
      <w:r w:rsidR="007B3EDA">
        <w:rPr>
          <w:noProof/>
        </w:rPr>
        <w:t>45</w:t>
      </w:r>
      <w:r>
        <w:fldChar w:fldCharType="end"/>
      </w:r>
      <w:r>
        <w:t>: View Purchase Order Page</w:t>
      </w:r>
    </w:p>
    <w:p w14:paraId="41532055" w14:textId="31A25E08" w:rsidR="00C45AC7" w:rsidRDefault="00C45AC7" w:rsidP="00071AA3">
      <w:pPr>
        <w:adjustRightInd w:val="0"/>
        <w:snapToGrid w:val="0"/>
        <w:spacing w:after="0"/>
        <w:contextualSpacing/>
        <w:rPr>
          <w:noProof/>
          <w14:ligatures w14:val="standardContextual"/>
        </w:rPr>
      </w:pPr>
      <w:r>
        <w:rPr>
          <w:noProof/>
          <w14:ligatures w14:val="standardContextual"/>
        </w:rPr>
        <w:t>After sales manager click button “View Purchase Order”, sales manager can and only can view the details of all purchase orders. Clicking “Back” button to back to Home Page.</w:t>
      </w:r>
    </w:p>
    <w:p w14:paraId="1FB0FBDD" w14:textId="77777777" w:rsidR="00FD4A88" w:rsidRPr="000B5F2C" w:rsidRDefault="00FD4A88" w:rsidP="00071AA3">
      <w:pPr>
        <w:adjustRightInd w:val="0"/>
        <w:snapToGrid w:val="0"/>
        <w:spacing w:after="0"/>
        <w:contextualSpacing/>
        <w:jc w:val="center"/>
        <w:rPr>
          <w:lang w:val="en-MY"/>
        </w:rPr>
      </w:pPr>
    </w:p>
    <w:p w14:paraId="46872693" w14:textId="3E5F4131" w:rsidR="00B9440C" w:rsidRPr="000B5F2C" w:rsidRDefault="00B9440C" w:rsidP="00071AA3">
      <w:pPr>
        <w:adjustRightInd w:val="0"/>
        <w:snapToGrid w:val="0"/>
        <w:spacing w:after="0"/>
        <w:contextualSpacing/>
        <w:jc w:val="center"/>
        <w:rPr>
          <w:lang w:val="en-MY"/>
        </w:rPr>
      </w:pPr>
    </w:p>
    <w:p w14:paraId="492C588B" w14:textId="4A0686DA" w:rsidR="00903578" w:rsidRDefault="00903578" w:rsidP="00071AA3">
      <w:pPr>
        <w:adjustRightInd w:val="0"/>
        <w:snapToGrid w:val="0"/>
        <w:spacing w:after="0"/>
        <w:contextualSpacing/>
        <w:jc w:val="center"/>
        <w:rPr>
          <w:lang w:val="en-MY"/>
        </w:rPr>
      </w:pPr>
    </w:p>
    <w:p w14:paraId="33618081" w14:textId="2DAD9B92" w:rsidR="00FE346E" w:rsidRDefault="00FE346E" w:rsidP="00071AA3">
      <w:pPr>
        <w:adjustRightInd w:val="0"/>
        <w:snapToGrid w:val="0"/>
        <w:spacing w:after="0"/>
        <w:contextualSpacing/>
        <w:jc w:val="center"/>
        <w:rPr>
          <w:lang w:val="en-MY"/>
        </w:rPr>
      </w:pPr>
    </w:p>
    <w:p w14:paraId="5D857265" w14:textId="04578C4A" w:rsidR="00FE346E" w:rsidRPr="000B5F2C" w:rsidRDefault="00FE346E" w:rsidP="00071AA3">
      <w:pPr>
        <w:adjustRightInd w:val="0"/>
        <w:snapToGrid w:val="0"/>
        <w:spacing w:after="0"/>
        <w:contextualSpacing/>
        <w:jc w:val="center"/>
        <w:rPr>
          <w:lang w:val="en-MY"/>
        </w:rPr>
      </w:pPr>
    </w:p>
    <w:p w14:paraId="1334334D" w14:textId="5A7203B6" w:rsidR="00903578" w:rsidRDefault="00903578" w:rsidP="00071AA3">
      <w:pPr>
        <w:adjustRightInd w:val="0"/>
        <w:snapToGrid w:val="0"/>
        <w:spacing w:after="0"/>
        <w:contextualSpacing/>
        <w:jc w:val="center"/>
        <w:rPr>
          <w:lang w:val="en-MY"/>
        </w:rPr>
      </w:pPr>
    </w:p>
    <w:p w14:paraId="048739B4" w14:textId="6982CFFD" w:rsidR="00903578" w:rsidRPr="000B5F2C" w:rsidRDefault="00903578" w:rsidP="00071AA3">
      <w:pPr>
        <w:adjustRightInd w:val="0"/>
        <w:snapToGrid w:val="0"/>
        <w:spacing w:after="0"/>
        <w:contextualSpacing/>
        <w:jc w:val="center"/>
        <w:rPr>
          <w:lang w:val="en-MY"/>
        </w:rPr>
      </w:pPr>
    </w:p>
    <w:p w14:paraId="3DBB2F86" w14:textId="77777777" w:rsidR="00971A07" w:rsidRDefault="00971A07" w:rsidP="00071AA3">
      <w:pPr>
        <w:adjustRightInd w:val="0"/>
        <w:snapToGrid w:val="0"/>
        <w:spacing w:after="0"/>
        <w:contextualSpacing/>
        <w:jc w:val="left"/>
        <w:rPr>
          <w:rFonts w:eastAsiaTheme="majorEastAsia" w:cs="Times New Roman"/>
          <w:b/>
          <w:kern w:val="2"/>
          <w:sz w:val="30"/>
          <w:szCs w:val="32"/>
          <w:lang w:val="en-MY"/>
          <w14:ligatures w14:val="standardContextual"/>
        </w:rPr>
      </w:pPr>
      <w:bookmarkStart w:id="57" w:name="_Toc199772201"/>
      <w:bookmarkStart w:id="58" w:name="_Toc199772245"/>
      <w:bookmarkStart w:id="59" w:name="_Toc199772401"/>
      <w:r>
        <w:rPr>
          <w:rFonts w:cs="Times New Roman"/>
        </w:rPr>
        <w:br w:type="page"/>
      </w:r>
    </w:p>
    <w:p w14:paraId="04258F42" w14:textId="420B11EB" w:rsidR="005A2D61" w:rsidRPr="001E6CCA" w:rsidRDefault="005A2D61" w:rsidP="00071AA3">
      <w:pPr>
        <w:pStyle w:val="Heading2"/>
        <w:adjustRightInd w:val="0"/>
        <w:snapToGrid w:val="0"/>
        <w:spacing w:before="0" w:after="0" w:line="360" w:lineRule="auto"/>
        <w:contextualSpacing/>
        <w:rPr>
          <w:rFonts w:cs="Times New Roman"/>
        </w:rPr>
      </w:pPr>
      <w:bookmarkStart w:id="60" w:name="_Toc199885243"/>
      <w:r w:rsidRPr="001E6CCA">
        <w:rPr>
          <w:rFonts w:cs="Times New Roman"/>
        </w:rPr>
        <w:lastRenderedPageBreak/>
        <w:t xml:space="preserve">2.3 </w:t>
      </w:r>
      <w:r w:rsidR="007E28BE" w:rsidRPr="001E6CCA">
        <w:rPr>
          <w:rFonts w:cs="Times New Roman"/>
        </w:rPr>
        <w:t>Purchase Manager</w:t>
      </w:r>
      <w:bookmarkEnd w:id="57"/>
      <w:bookmarkEnd w:id="58"/>
      <w:bookmarkEnd w:id="59"/>
      <w:bookmarkEnd w:id="60"/>
    </w:p>
    <w:p w14:paraId="3EE68239" w14:textId="70F40560" w:rsidR="00C1798F" w:rsidRDefault="000D7BDE" w:rsidP="00071AA3">
      <w:pPr>
        <w:keepNext/>
        <w:adjustRightInd w:val="0"/>
        <w:snapToGrid w:val="0"/>
        <w:spacing w:after="0"/>
        <w:contextualSpacing/>
        <w:jc w:val="center"/>
      </w:pPr>
      <w:r w:rsidRPr="000D7BDE">
        <w:rPr>
          <w:noProof/>
          <w:lang w:val="en-MY"/>
        </w:rPr>
        <w:drawing>
          <wp:inline distT="0" distB="0" distL="0" distR="0" wp14:anchorId="599B4F37" wp14:editId="1EE039C8">
            <wp:extent cx="3737816" cy="3171932"/>
            <wp:effectExtent l="0" t="0" r="0" b="0"/>
            <wp:docPr id="5345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10008"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3737816" cy="3171932"/>
                    </a:xfrm>
                    <a:prstGeom prst="rect">
                      <a:avLst/>
                    </a:prstGeom>
                  </pic:spPr>
                </pic:pic>
              </a:graphicData>
            </a:graphic>
          </wp:inline>
        </w:drawing>
      </w:r>
    </w:p>
    <w:p w14:paraId="6E2EFDE5" w14:textId="1CE88CAE" w:rsidR="00FF4B9B" w:rsidRPr="00AB02F6" w:rsidRDefault="00FF4B9B" w:rsidP="00071AA3">
      <w:pPr>
        <w:pStyle w:val="Caption"/>
        <w:adjustRightInd w:val="0"/>
        <w:snapToGrid w:val="0"/>
        <w:spacing w:after="0" w:line="360" w:lineRule="auto"/>
        <w:contextualSpacing/>
        <w:rPr>
          <w:lang w:val="en-MY"/>
        </w:rPr>
      </w:pPr>
      <w:r w:rsidRPr="00AB02F6">
        <w:rPr>
          <w:color w:val="auto"/>
        </w:rPr>
        <w:t xml:space="preserve">Figure </w:t>
      </w:r>
      <w:r w:rsidRPr="00AB02F6">
        <w:rPr>
          <w:color w:val="auto"/>
        </w:rPr>
        <w:fldChar w:fldCharType="begin"/>
      </w:r>
      <w:r w:rsidRPr="00AB02F6">
        <w:rPr>
          <w:color w:val="auto"/>
        </w:rPr>
        <w:instrText xml:space="preserve"> SEQ Figure \* ARABIC </w:instrText>
      </w:r>
      <w:r w:rsidRPr="00AB02F6">
        <w:rPr>
          <w:color w:val="auto"/>
        </w:rPr>
        <w:fldChar w:fldCharType="separate"/>
      </w:r>
      <w:r w:rsidR="007B3EDA">
        <w:rPr>
          <w:noProof/>
          <w:color w:val="auto"/>
        </w:rPr>
        <w:t>46</w:t>
      </w:r>
      <w:r w:rsidRPr="00AB02F6">
        <w:rPr>
          <w:color w:val="auto"/>
        </w:rPr>
        <w:fldChar w:fldCharType="end"/>
      </w:r>
      <w:r w:rsidRPr="00AB02F6">
        <w:rPr>
          <w:color w:val="auto"/>
        </w:rPr>
        <w:t>: Main page (Dashboard)</w:t>
      </w:r>
    </w:p>
    <w:p w14:paraId="618EDF50" w14:textId="47FA4EEB" w:rsidR="009B4CE0" w:rsidRDefault="000D7BDE" w:rsidP="00071AA3">
      <w:pPr>
        <w:adjustRightInd w:val="0"/>
        <w:snapToGrid w:val="0"/>
        <w:spacing w:after="0"/>
        <w:contextualSpacing/>
        <w:rPr>
          <w:lang w:val="en-MY"/>
        </w:rPr>
      </w:pPr>
      <w:r>
        <w:rPr>
          <w:lang w:val="en-MY"/>
        </w:rPr>
        <w:t>This is the Purchase Manager “</w:t>
      </w:r>
      <w:r w:rsidR="00C11217">
        <w:rPr>
          <w:lang w:val="en-MY"/>
        </w:rPr>
        <w:t>Dashboard</w:t>
      </w:r>
      <w:r>
        <w:rPr>
          <w:lang w:val="en-MY"/>
        </w:rPr>
        <w:t xml:space="preserve">” it will show when successful login as </w:t>
      </w:r>
      <w:r w:rsidR="0026241B">
        <w:rPr>
          <w:lang w:val="en-MY"/>
        </w:rPr>
        <w:t>Purchase Man</w:t>
      </w:r>
      <w:r w:rsidR="00C11217">
        <w:rPr>
          <w:lang w:val="en-MY"/>
        </w:rPr>
        <w:t>ager</w:t>
      </w:r>
      <w:r>
        <w:rPr>
          <w:lang w:val="en-MY"/>
        </w:rPr>
        <w:t xml:space="preserve"> role. The </w:t>
      </w:r>
      <w:r w:rsidR="0010089B">
        <w:rPr>
          <w:lang w:val="en-MY"/>
        </w:rPr>
        <w:t>“Purchase Manager Dashboard</w:t>
      </w:r>
      <w:r>
        <w:rPr>
          <w:lang w:val="en-MY"/>
        </w:rPr>
        <w:t>” contains a list of action buttons which include</w:t>
      </w:r>
      <w:r w:rsidR="009B4523">
        <w:rPr>
          <w:lang w:val="en-MY"/>
        </w:rPr>
        <w:t xml:space="preserve"> </w:t>
      </w:r>
      <w:r w:rsidR="004A3AF1">
        <w:rPr>
          <w:lang w:val="en-MY"/>
        </w:rPr>
        <w:t>V</w:t>
      </w:r>
      <w:r w:rsidR="009B4523">
        <w:rPr>
          <w:lang w:val="en-MY"/>
        </w:rPr>
        <w:t xml:space="preserve">iew supplier, </w:t>
      </w:r>
      <w:r w:rsidR="004A3AF1">
        <w:rPr>
          <w:lang w:val="en-MY"/>
        </w:rPr>
        <w:t>V</w:t>
      </w:r>
      <w:r w:rsidR="009B4523">
        <w:rPr>
          <w:lang w:val="en-MY"/>
        </w:rPr>
        <w:t>iew Items</w:t>
      </w:r>
      <w:r w:rsidR="00E90519">
        <w:rPr>
          <w:lang w:val="en-MY"/>
        </w:rPr>
        <w:t xml:space="preserve">, </w:t>
      </w:r>
      <w:r w:rsidR="004A3AF1">
        <w:rPr>
          <w:lang w:val="en-MY"/>
        </w:rPr>
        <w:t>V</w:t>
      </w:r>
      <w:r w:rsidR="00E90519">
        <w:rPr>
          <w:lang w:val="en-MY"/>
        </w:rPr>
        <w:t>iew r</w:t>
      </w:r>
      <w:r w:rsidR="00596794">
        <w:rPr>
          <w:lang w:val="en-MY"/>
        </w:rPr>
        <w:t xml:space="preserve">equisitions and </w:t>
      </w:r>
      <w:r w:rsidR="004A3AF1">
        <w:rPr>
          <w:lang w:val="en-MY"/>
        </w:rPr>
        <w:t>View purchase orders</w:t>
      </w:r>
      <w:r>
        <w:rPr>
          <w:lang w:val="en-MY"/>
        </w:rPr>
        <w:t xml:space="preserve">. Besides, it </w:t>
      </w:r>
      <w:r w:rsidR="00D70ED8">
        <w:rPr>
          <w:lang w:val="en-MY"/>
        </w:rPr>
        <w:t xml:space="preserve">also </w:t>
      </w:r>
      <w:r w:rsidR="00ED6AD6">
        <w:rPr>
          <w:lang w:val="en-MY"/>
        </w:rPr>
        <w:t>contains</w:t>
      </w:r>
      <w:r w:rsidR="00D70ED8">
        <w:rPr>
          <w:lang w:val="en-MY"/>
        </w:rPr>
        <w:t xml:space="preserve"> </w:t>
      </w:r>
      <w:r>
        <w:rPr>
          <w:lang w:val="en-MY"/>
        </w:rPr>
        <w:t>“Logout &gt;” button</w:t>
      </w:r>
      <w:r w:rsidR="00556A00">
        <w:rPr>
          <w:lang w:val="en-MY"/>
        </w:rPr>
        <w:t>,</w:t>
      </w:r>
      <w:r w:rsidR="00D70ED8">
        <w:rPr>
          <w:lang w:val="en-MY"/>
        </w:rPr>
        <w:t xml:space="preserve"> </w:t>
      </w:r>
      <w:r w:rsidR="00556A00">
        <w:rPr>
          <w:lang w:val="en-MY"/>
        </w:rPr>
        <w:t>user’s</w:t>
      </w:r>
      <w:r w:rsidR="00D70ED8">
        <w:rPr>
          <w:lang w:val="en-MY"/>
        </w:rPr>
        <w:t xml:space="preserve"> name </w:t>
      </w:r>
      <w:r w:rsidR="001C4B3F">
        <w:rPr>
          <w:lang w:val="en-MY"/>
        </w:rPr>
        <w:t>and</w:t>
      </w:r>
      <w:r w:rsidR="00556A00">
        <w:rPr>
          <w:lang w:val="en-MY"/>
        </w:rPr>
        <w:t xml:space="preserve"> role</w:t>
      </w:r>
      <w:r>
        <w:rPr>
          <w:lang w:val="en-MY"/>
        </w:rPr>
        <w:t>.</w:t>
      </w:r>
    </w:p>
    <w:p w14:paraId="2DC0EFDB" w14:textId="77777777" w:rsidR="00FF4B9B" w:rsidRDefault="00FF4B9B" w:rsidP="00071AA3">
      <w:pPr>
        <w:adjustRightInd w:val="0"/>
        <w:snapToGrid w:val="0"/>
        <w:spacing w:after="0"/>
        <w:contextualSpacing/>
        <w:jc w:val="left"/>
        <w:rPr>
          <w:lang w:val="en-MY"/>
        </w:rPr>
      </w:pPr>
      <w:r>
        <w:rPr>
          <w:lang w:val="en-MY"/>
        </w:rPr>
        <w:br w:type="page"/>
      </w:r>
    </w:p>
    <w:p w14:paraId="56144D0E" w14:textId="77777777" w:rsidR="009B4CE0" w:rsidRDefault="009B4CE0" w:rsidP="00071AA3">
      <w:pPr>
        <w:adjustRightInd w:val="0"/>
        <w:snapToGrid w:val="0"/>
        <w:spacing w:after="0"/>
        <w:contextualSpacing/>
        <w:rPr>
          <w:lang w:val="en-MY"/>
        </w:rPr>
      </w:pPr>
    </w:p>
    <w:p w14:paraId="0FDDA13C" w14:textId="77777777" w:rsidR="00FF4B9B" w:rsidRDefault="00CB608D" w:rsidP="00071AA3">
      <w:pPr>
        <w:keepNext/>
        <w:adjustRightInd w:val="0"/>
        <w:snapToGrid w:val="0"/>
        <w:spacing w:after="0"/>
        <w:contextualSpacing/>
        <w:jc w:val="center"/>
      </w:pPr>
      <w:r w:rsidRPr="00CB608D">
        <w:rPr>
          <w:noProof/>
          <w:lang w:val="en-MY"/>
        </w:rPr>
        <w:drawing>
          <wp:inline distT="0" distB="0" distL="0" distR="0" wp14:anchorId="6136578D" wp14:editId="33305F33">
            <wp:extent cx="3794760" cy="2807601"/>
            <wp:effectExtent l="0" t="0" r="0" b="0"/>
            <wp:docPr id="318711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11744" name="Picture 1" descr="A screenshot of a computer&#10;&#10;AI-generated content may be incorrect."/>
                    <pic:cNvPicPr/>
                  </pic:nvPicPr>
                  <pic:blipFill>
                    <a:blip r:embed="rId60"/>
                    <a:stretch>
                      <a:fillRect/>
                    </a:stretch>
                  </pic:blipFill>
                  <pic:spPr>
                    <a:xfrm>
                      <a:off x="0" y="0"/>
                      <a:ext cx="3803799" cy="2814289"/>
                    </a:xfrm>
                    <a:prstGeom prst="rect">
                      <a:avLst/>
                    </a:prstGeom>
                  </pic:spPr>
                </pic:pic>
              </a:graphicData>
            </a:graphic>
          </wp:inline>
        </w:drawing>
      </w:r>
    </w:p>
    <w:p w14:paraId="193EF3C8" w14:textId="752AF203" w:rsidR="009B4CE0" w:rsidRPr="00AB02F6" w:rsidRDefault="00FF4B9B" w:rsidP="00071AA3">
      <w:pPr>
        <w:pStyle w:val="Caption"/>
        <w:adjustRightInd w:val="0"/>
        <w:snapToGrid w:val="0"/>
        <w:spacing w:after="0" w:line="360" w:lineRule="auto"/>
        <w:contextualSpacing/>
        <w:rPr>
          <w:color w:val="auto"/>
          <w:lang w:val="en-MY"/>
        </w:rPr>
      </w:pPr>
      <w:r w:rsidRPr="00AB02F6">
        <w:rPr>
          <w:color w:val="auto"/>
        </w:rPr>
        <w:t xml:space="preserve">Figure </w:t>
      </w:r>
      <w:r w:rsidRPr="00AB02F6">
        <w:rPr>
          <w:color w:val="auto"/>
        </w:rPr>
        <w:fldChar w:fldCharType="begin"/>
      </w:r>
      <w:r w:rsidRPr="00AB02F6">
        <w:rPr>
          <w:color w:val="auto"/>
        </w:rPr>
        <w:instrText xml:space="preserve"> SEQ Figure \* ARABIC </w:instrText>
      </w:r>
      <w:r w:rsidRPr="00AB02F6">
        <w:rPr>
          <w:color w:val="auto"/>
        </w:rPr>
        <w:fldChar w:fldCharType="separate"/>
      </w:r>
      <w:r w:rsidR="007B3EDA">
        <w:rPr>
          <w:noProof/>
          <w:color w:val="auto"/>
        </w:rPr>
        <w:t>47</w:t>
      </w:r>
      <w:r w:rsidRPr="00AB02F6">
        <w:rPr>
          <w:color w:val="auto"/>
        </w:rPr>
        <w:fldChar w:fldCharType="end"/>
      </w:r>
      <w:r w:rsidRPr="00AB02F6">
        <w:rPr>
          <w:color w:val="auto"/>
        </w:rPr>
        <w:t>: Supplier Viewer</w:t>
      </w:r>
    </w:p>
    <w:p w14:paraId="326DE7CF" w14:textId="008840DE" w:rsidR="00566FDC" w:rsidRDefault="00556A00" w:rsidP="00071AA3">
      <w:pPr>
        <w:adjustRightInd w:val="0"/>
        <w:snapToGrid w:val="0"/>
        <w:spacing w:after="0"/>
        <w:contextualSpacing/>
        <w:rPr>
          <w:lang w:val="en-MY"/>
        </w:rPr>
      </w:pPr>
      <w:r>
        <w:rPr>
          <w:lang w:val="en-MY"/>
        </w:rPr>
        <w:t xml:space="preserve">After clicking </w:t>
      </w:r>
      <w:r w:rsidR="003E7230">
        <w:rPr>
          <w:lang w:val="en-MY"/>
        </w:rPr>
        <w:t>“View Supplier” button</w:t>
      </w:r>
      <w:r w:rsidR="00A867F4">
        <w:rPr>
          <w:lang w:val="en-MY"/>
        </w:rPr>
        <w:t xml:space="preserve">, </w:t>
      </w:r>
      <w:r w:rsidR="00271E04">
        <w:rPr>
          <w:lang w:val="en-MY"/>
        </w:rPr>
        <w:t xml:space="preserve">purchase manager </w:t>
      </w:r>
      <w:r w:rsidR="00BB6D6B">
        <w:rPr>
          <w:lang w:val="en-MY"/>
        </w:rPr>
        <w:t>can</w:t>
      </w:r>
      <w:r w:rsidR="00D635E6">
        <w:rPr>
          <w:lang w:val="en-MY"/>
        </w:rPr>
        <w:t xml:space="preserve"> but cannot edit</w:t>
      </w:r>
      <w:r w:rsidR="00BB6D6B">
        <w:rPr>
          <w:lang w:val="en-MY"/>
        </w:rPr>
        <w:t xml:space="preserve"> view supplier ID, supplier name, email</w:t>
      </w:r>
      <w:r w:rsidR="009273B0">
        <w:rPr>
          <w:lang w:val="en-MY"/>
        </w:rPr>
        <w:t xml:space="preserve"> address and phone number</w:t>
      </w:r>
      <w:r w:rsidR="00F85132">
        <w:rPr>
          <w:lang w:val="en-MY"/>
        </w:rPr>
        <w:t>.</w:t>
      </w:r>
      <w:r w:rsidR="00C042BC">
        <w:rPr>
          <w:lang w:val="en-MY"/>
        </w:rPr>
        <w:t xml:space="preserve"> </w:t>
      </w:r>
      <w:r w:rsidR="00155934">
        <w:rPr>
          <w:lang w:val="en-MY"/>
        </w:rPr>
        <w:t xml:space="preserve">User can click </w:t>
      </w:r>
      <w:r w:rsidR="00BA1B61">
        <w:rPr>
          <w:lang w:val="en-MY"/>
        </w:rPr>
        <w:t xml:space="preserve">Back </w:t>
      </w:r>
      <w:r w:rsidR="00917BFB">
        <w:rPr>
          <w:lang w:val="en-MY"/>
        </w:rPr>
        <w:t xml:space="preserve">to quit </w:t>
      </w:r>
      <w:r w:rsidR="00B13168">
        <w:rPr>
          <w:lang w:val="en-MY"/>
        </w:rPr>
        <w:t>this window.</w:t>
      </w:r>
    </w:p>
    <w:p w14:paraId="3B192ACB" w14:textId="77777777" w:rsidR="00071AA3" w:rsidRDefault="00071AA3" w:rsidP="00071AA3">
      <w:pPr>
        <w:adjustRightInd w:val="0"/>
        <w:snapToGrid w:val="0"/>
        <w:spacing w:after="0"/>
        <w:contextualSpacing/>
        <w:rPr>
          <w:lang w:val="en-MY"/>
        </w:rPr>
      </w:pPr>
    </w:p>
    <w:p w14:paraId="408133FB" w14:textId="77777777" w:rsidR="00FF4B9B" w:rsidRDefault="00264442" w:rsidP="00071AA3">
      <w:pPr>
        <w:keepNext/>
        <w:adjustRightInd w:val="0"/>
        <w:snapToGrid w:val="0"/>
        <w:spacing w:after="0"/>
        <w:contextualSpacing/>
        <w:jc w:val="center"/>
      </w:pPr>
      <w:r w:rsidRPr="00264442">
        <w:rPr>
          <w:noProof/>
          <w:lang w:val="en-MY"/>
        </w:rPr>
        <w:drawing>
          <wp:inline distT="0" distB="0" distL="0" distR="0" wp14:anchorId="2542FB93" wp14:editId="4A7600EA">
            <wp:extent cx="3815134" cy="3025140"/>
            <wp:effectExtent l="0" t="0" r="0" b="3810"/>
            <wp:docPr id="1289873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73870" name="Picture 1" descr="A screenshot of a computer&#10;&#10;AI-generated content may be incorrect."/>
                    <pic:cNvPicPr/>
                  </pic:nvPicPr>
                  <pic:blipFill>
                    <a:blip r:embed="rId61"/>
                    <a:stretch>
                      <a:fillRect/>
                    </a:stretch>
                  </pic:blipFill>
                  <pic:spPr>
                    <a:xfrm>
                      <a:off x="0" y="0"/>
                      <a:ext cx="3817640" cy="3027127"/>
                    </a:xfrm>
                    <a:prstGeom prst="rect">
                      <a:avLst/>
                    </a:prstGeom>
                  </pic:spPr>
                </pic:pic>
              </a:graphicData>
            </a:graphic>
          </wp:inline>
        </w:drawing>
      </w:r>
    </w:p>
    <w:p w14:paraId="12C5499C" w14:textId="0803A53D" w:rsidR="00566FDC" w:rsidRPr="00AB02F6" w:rsidRDefault="00FF4B9B" w:rsidP="00071AA3">
      <w:pPr>
        <w:pStyle w:val="Caption"/>
        <w:adjustRightInd w:val="0"/>
        <w:snapToGrid w:val="0"/>
        <w:spacing w:after="0" w:line="360" w:lineRule="auto"/>
        <w:contextualSpacing/>
        <w:rPr>
          <w:color w:val="auto"/>
          <w:lang w:val="en-MY"/>
        </w:rPr>
      </w:pPr>
      <w:r w:rsidRPr="00AB02F6">
        <w:rPr>
          <w:color w:val="auto"/>
        </w:rPr>
        <w:t xml:space="preserve">Figure </w:t>
      </w:r>
      <w:r w:rsidRPr="00AB02F6">
        <w:rPr>
          <w:color w:val="auto"/>
        </w:rPr>
        <w:fldChar w:fldCharType="begin"/>
      </w:r>
      <w:r w:rsidRPr="00AB02F6">
        <w:rPr>
          <w:color w:val="auto"/>
        </w:rPr>
        <w:instrText xml:space="preserve"> SEQ Figure \* ARABIC </w:instrText>
      </w:r>
      <w:r w:rsidRPr="00AB02F6">
        <w:rPr>
          <w:color w:val="auto"/>
        </w:rPr>
        <w:fldChar w:fldCharType="separate"/>
      </w:r>
      <w:r w:rsidR="007B3EDA">
        <w:rPr>
          <w:noProof/>
          <w:color w:val="auto"/>
        </w:rPr>
        <w:t>48</w:t>
      </w:r>
      <w:r w:rsidRPr="00AB02F6">
        <w:rPr>
          <w:color w:val="auto"/>
        </w:rPr>
        <w:fldChar w:fldCharType="end"/>
      </w:r>
      <w:r w:rsidRPr="00AB02F6">
        <w:rPr>
          <w:color w:val="auto"/>
        </w:rPr>
        <w:t>: Item Viewer</w:t>
      </w:r>
    </w:p>
    <w:p w14:paraId="3B1C016F" w14:textId="1E0FF78F" w:rsidR="00B13168" w:rsidRDefault="00B13168" w:rsidP="00071AA3">
      <w:pPr>
        <w:adjustRightInd w:val="0"/>
        <w:snapToGrid w:val="0"/>
        <w:spacing w:after="0"/>
        <w:contextualSpacing/>
        <w:rPr>
          <w:lang w:val="en-MY"/>
        </w:rPr>
      </w:pPr>
      <w:r>
        <w:rPr>
          <w:lang w:val="en-MY"/>
        </w:rPr>
        <w:t xml:space="preserve">After clicking “View Items” button, purchase manager can view but cannot </w:t>
      </w:r>
      <w:r w:rsidR="002258B5">
        <w:rPr>
          <w:lang w:val="en-MY"/>
        </w:rPr>
        <w:t>edit</w:t>
      </w:r>
      <w:r>
        <w:rPr>
          <w:lang w:val="en-MY"/>
        </w:rPr>
        <w:t xml:space="preserve"> </w:t>
      </w:r>
      <w:r w:rsidR="007811E2">
        <w:rPr>
          <w:lang w:val="en-MY"/>
        </w:rPr>
        <w:t>i</w:t>
      </w:r>
      <w:r w:rsidR="00D635E6">
        <w:rPr>
          <w:lang w:val="en-MY"/>
        </w:rPr>
        <w:t>tem</w:t>
      </w:r>
      <w:r>
        <w:rPr>
          <w:lang w:val="en-MY"/>
        </w:rPr>
        <w:t xml:space="preserve"> ID, </w:t>
      </w:r>
      <w:r w:rsidR="007811E2">
        <w:rPr>
          <w:lang w:val="en-MY"/>
        </w:rPr>
        <w:t>i</w:t>
      </w:r>
      <w:r w:rsidR="00AB41E5">
        <w:rPr>
          <w:lang w:val="en-MY"/>
        </w:rPr>
        <w:t>tem</w:t>
      </w:r>
      <w:r>
        <w:rPr>
          <w:lang w:val="en-MY"/>
        </w:rPr>
        <w:t xml:space="preserve"> name, </w:t>
      </w:r>
      <w:r w:rsidR="007811E2">
        <w:rPr>
          <w:lang w:val="en-MY"/>
        </w:rPr>
        <w:t>q</w:t>
      </w:r>
      <w:r w:rsidR="00AB41E5">
        <w:rPr>
          <w:lang w:val="en-MY"/>
        </w:rPr>
        <w:t xml:space="preserve">uantity </w:t>
      </w:r>
      <w:r w:rsidR="00681CD4">
        <w:rPr>
          <w:lang w:val="en-MY"/>
        </w:rPr>
        <w:t xml:space="preserve">of the </w:t>
      </w:r>
      <w:r w:rsidR="00B54D3D">
        <w:rPr>
          <w:lang w:val="en-MY"/>
        </w:rPr>
        <w:t>item</w:t>
      </w:r>
      <w:r w:rsidR="00E33A3A">
        <w:rPr>
          <w:lang w:val="en-MY"/>
        </w:rPr>
        <w:t>, item price</w:t>
      </w:r>
      <w:r w:rsidR="007811E2">
        <w:rPr>
          <w:lang w:val="en-MY"/>
        </w:rPr>
        <w:t xml:space="preserve"> and </w:t>
      </w:r>
      <w:r w:rsidR="00E223E3">
        <w:rPr>
          <w:lang w:val="en-MY"/>
        </w:rPr>
        <w:t xml:space="preserve">supplier who </w:t>
      </w:r>
      <w:r w:rsidR="00B009DF">
        <w:rPr>
          <w:lang w:val="en-MY"/>
        </w:rPr>
        <w:t>supply the item</w:t>
      </w:r>
      <w:r>
        <w:rPr>
          <w:lang w:val="en-MY"/>
        </w:rPr>
        <w:t>. User can click Back to quit this window.</w:t>
      </w:r>
    </w:p>
    <w:p w14:paraId="6EC3AA00" w14:textId="77777777" w:rsidR="00DA5B1B" w:rsidRDefault="00DA5B1B" w:rsidP="00071AA3">
      <w:pPr>
        <w:adjustRightInd w:val="0"/>
        <w:snapToGrid w:val="0"/>
        <w:spacing w:after="0"/>
        <w:contextualSpacing/>
        <w:rPr>
          <w:lang w:val="en-MY"/>
        </w:rPr>
      </w:pPr>
    </w:p>
    <w:p w14:paraId="04D874F3" w14:textId="77777777" w:rsidR="003D36CA" w:rsidRDefault="00DA5B1B" w:rsidP="00071AA3">
      <w:pPr>
        <w:keepNext/>
        <w:adjustRightInd w:val="0"/>
        <w:snapToGrid w:val="0"/>
        <w:spacing w:after="0"/>
        <w:contextualSpacing/>
        <w:jc w:val="center"/>
      </w:pPr>
      <w:r w:rsidRPr="00DA5B1B">
        <w:rPr>
          <w:noProof/>
          <w:lang w:val="en-MY"/>
        </w:rPr>
        <w:lastRenderedPageBreak/>
        <w:drawing>
          <wp:inline distT="0" distB="0" distL="0" distR="0" wp14:anchorId="495FAB1D" wp14:editId="54481A5C">
            <wp:extent cx="3814585" cy="2766060"/>
            <wp:effectExtent l="0" t="0" r="0" b="0"/>
            <wp:docPr id="1549800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00048" name="Picture 1" descr="A screenshot of a computer&#10;&#10;AI-generated content may be incorrect."/>
                    <pic:cNvPicPr/>
                  </pic:nvPicPr>
                  <pic:blipFill>
                    <a:blip r:embed="rId62"/>
                    <a:stretch>
                      <a:fillRect/>
                    </a:stretch>
                  </pic:blipFill>
                  <pic:spPr>
                    <a:xfrm>
                      <a:off x="0" y="0"/>
                      <a:ext cx="3823292" cy="2772374"/>
                    </a:xfrm>
                    <a:prstGeom prst="rect">
                      <a:avLst/>
                    </a:prstGeom>
                  </pic:spPr>
                </pic:pic>
              </a:graphicData>
            </a:graphic>
          </wp:inline>
        </w:drawing>
      </w:r>
    </w:p>
    <w:p w14:paraId="1E54DDA0" w14:textId="193BE8F1" w:rsidR="00DA5B1B" w:rsidRPr="00F91582" w:rsidRDefault="003D36CA" w:rsidP="00071AA3">
      <w:pPr>
        <w:pStyle w:val="Caption"/>
        <w:adjustRightInd w:val="0"/>
        <w:snapToGrid w:val="0"/>
        <w:spacing w:after="0" w:line="360" w:lineRule="auto"/>
        <w:contextualSpacing/>
        <w:rPr>
          <w:color w:val="auto"/>
          <w:lang w:val="en-MY"/>
        </w:rPr>
      </w:pPr>
      <w:r w:rsidRPr="00F91582">
        <w:rPr>
          <w:color w:val="auto"/>
        </w:rPr>
        <w:t xml:space="preserve">Figure </w:t>
      </w:r>
      <w:r w:rsidRPr="00F91582">
        <w:rPr>
          <w:color w:val="auto"/>
        </w:rPr>
        <w:fldChar w:fldCharType="begin"/>
      </w:r>
      <w:r w:rsidRPr="00F91582">
        <w:rPr>
          <w:color w:val="auto"/>
        </w:rPr>
        <w:instrText xml:space="preserve"> SEQ Figure \* ARABIC </w:instrText>
      </w:r>
      <w:r w:rsidRPr="00F91582">
        <w:rPr>
          <w:color w:val="auto"/>
        </w:rPr>
        <w:fldChar w:fldCharType="separate"/>
      </w:r>
      <w:r w:rsidR="007B3EDA">
        <w:rPr>
          <w:noProof/>
          <w:color w:val="auto"/>
        </w:rPr>
        <w:t>49</w:t>
      </w:r>
      <w:r w:rsidRPr="00F91582">
        <w:rPr>
          <w:color w:val="auto"/>
        </w:rPr>
        <w:fldChar w:fldCharType="end"/>
      </w:r>
      <w:r w:rsidRPr="00F91582">
        <w:rPr>
          <w:color w:val="auto"/>
        </w:rPr>
        <w:t>: Requisition Viewer</w:t>
      </w:r>
    </w:p>
    <w:p w14:paraId="71B1B5C6" w14:textId="28E1CAE9" w:rsidR="00E60BF4" w:rsidRDefault="00B009DF" w:rsidP="00071AA3">
      <w:pPr>
        <w:adjustRightInd w:val="0"/>
        <w:snapToGrid w:val="0"/>
        <w:spacing w:after="0"/>
        <w:contextualSpacing/>
        <w:rPr>
          <w:lang w:val="en-MY"/>
        </w:rPr>
      </w:pPr>
      <w:r>
        <w:rPr>
          <w:lang w:val="en-MY"/>
        </w:rPr>
        <w:t xml:space="preserve">After clicking “View </w:t>
      </w:r>
      <w:r w:rsidR="002B5DFE">
        <w:rPr>
          <w:lang w:val="en-MY"/>
        </w:rPr>
        <w:t>Requisition</w:t>
      </w:r>
      <w:r>
        <w:rPr>
          <w:lang w:val="en-MY"/>
        </w:rPr>
        <w:t xml:space="preserve">” button, purchase manager can view but cannot edit </w:t>
      </w:r>
      <w:r w:rsidR="002B5DFE">
        <w:rPr>
          <w:lang w:val="en-MY"/>
        </w:rPr>
        <w:t>requisition</w:t>
      </w:r>
      <w:r>
        <w:rPr>
          <w:lang w:val="en-MY"/>
        </w:rPr>
        <w:t xml:space="preserve"> ID, item </w:t>
      </w:r>
      <w:r w:rsidR="002B5DFE">
        <w:rPr>
          <w:lang w:val="en-MY"/>
        </w:rPr>
        <w:t>id</w:t>
      </w:r>
      <w:r>
        <w:rPr>
          <w:lang w:val="en-MY"/>
        </w:rPr>
        <w:t xml:space="preserve">, </w:t>
      </w:r>
      <w:r w:rsidR="002B5DFE">
        <w:rPr>
          <w:lang w:val="en-MY"/>
        </w:rPr>
        <w:t>q</w:t>
      </w:r>
      <w:r>
        <w:rPr>
          <w:lang w:val="en-MY"/>
        </w:rPr>
        <w:t xml:space="preserve">uantity of the item, </w:t>
      </w:r>
      <w:r w:rsidR="00364379">
        <w:rPr>
          <w:lang w:val="en-MY"/>
        </w:rPr>
        <w:t>sales manager ID</w:t>
      </w:r>
      <w:r>
        <w:rPr>
          <w:lang w:val="en-MY"/>
        </w:rPr>
        <w:t xml:space="preserve"> who </w:t>
      </w:r>
      <w:r w:rsidR="00364379">
        <w:rPr>
          <w:lang w:val="en-MY"/>
        </w:rPr>
        <w:t xml:space="preserve">create the requisition and the date </w:t>
      </w:r>
      <w:r w:rsidR="00C70A41">
        <w:rPr>
          <w:lang w:val="en-MY"/>
        </w:rPr>
        <w:t xml:space="preserve">when </w:t>
      </w:r>
      <w:r w:rsidR="003D4291">
        <w:rPr>
          <w:lang w:val="en-MY"/>
        </w:rPr>
        <w:t>requisition created</w:t>
      </w:r>
      <w:r>
        <w:rPr>
          <w:lang w:val="en-MY"/>
        </w:rPr>
        <w:t>. User can click Back to quit this window.</w:t>
      </w:r>
    </w:p>
    <w:p w14:paraId="0FB12620" w14:textId="77777777" w:rsidR="003D36CA" w:rsidRDefault="003D36CA" w:rsidP="00071AA3">
      <w:pPr>
        <w:adjustRightInd w:val="0"/>
        <w:snapToGrid w:val="0"/>
        <w:spacing w:after="0"/>
        <w:contextualSpacing/>
        <w:rPr>
          <w:lang w:val="en-MY"/>
        </w:rPr>
      </w:pPr>
    </w:p>
    <w:p w14:paraId="70F5CDCD" w14:textId="77777777" w:rsidR="003D36CA" w:rsidRDefault="004717B7" w:rsidP="00071AA3">
      <w:pPr>
        <w:keepNext/>
        <w:adjustRightInd w:val="0"/>
        <w:snapToGrid w:val="0"/>
        <w:spacing w:after="0"/>
        <w:contextualSpacing/>
        <w:jc w:val="center"/>
      </w:pPr>
      <w:r>
        <w:rPr>
          <w:noProof/>
          <w:lang w:val="en-MY"/>
        </w:rPr>
        <w:drawing>
          <wp:inline distT="0" distB="0" distL="0" distR="0" wp14:anchorId="4527801E" wp14:editId="39A22CDE">
            <wp:extent cx="4021780" cy="2887980"/>
            <wp:effectExtent l="0" t="0" r="0" b="7620"/>
            <wp:docPr id="991837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1334" cy="2894840"/>
                    </a:xfrm>
                    <a:prstGeom prst="rect">
                      <a:avLst/>
                    </a:prstGeom>
                    <a:noFill/>
                    <a:ln>
                      <a:noFill/>
                    </a:ln>
                  </pic:spPr>
                </pic:pic>
              </a:graphicData>
            </a:graphic>
          </wp:inline>
        </w:drawing>
      </w:r>
    </w:p>
    <w:p w14:paraId="3DBBA928" w14:textId="0A2F12DC" w:rsidR="00E60BF4" w:rsidRPr="00AB02F6" w:rsidRDefault="003D36CA" w:rsidP="00071AA3">
      <w:pPr>
        <w:pStyle w:val="Caption"/>
        <w:adjustRightInd w:val="0"/>
        <w:snapToGrid w:val="0"/>
        <w:spacing w:after="0" w:line="360" w:lineRule="auto"/>
        <w:contextualSpacing/>
        <w:rPr>
          <w:color w:val="auto"/>
          <w:lang w:val="en-MY"/>
        </w:rPr>
      </w:pPr>
      <w:r w:rsidRPr="00AB02F6">
        <w:rPr>
          <w:color w:val="auto"/>
        </w:rPr>
        <w:t xml:space="preserve">Figure </w:t>
      </w:r>
      <w:r w:rsidRPr="00AB02F6">
        <w:rPr>
          <w:color w:val="auto"/>
        </w:rPr>
        <w:fldChar w:fldCharType="begin"/>
      </w:r>
      <w:r w:rsidRPr="00AB02F6">
        <w:rPr>
          <w:color w:val="auto"/>
        </w:rPr>
        <w:instrText xml:space="preserve"> SEQ Figure \* ARABIC </w:instrText>
      </w:r>
      <w:r w:rsidRPr="00AB02F6">
        <w:rPr>
          <w:color w:val="auto"/>
        </w:rPr>
        <w:fldChar w:fldCharType="separate"/>
      </w:r>
      <w:r w:rsidR="007B3EDA">
        <w:rPr>
          <w:noProof/>
          <w:color w:val="auto"/>
        </w:rPr>
        <w:t>50</w:t>
      </w:r>
      <w:r w:rsidRPr="00AB02F6">
        <w:rPr>
          <w:color w:val="auto"/>
        </w:rPr>
        <w:fldChar w:fldCharType="end"/>
      </w:r>
      <w:r w:rsidRPr="00AB02F6">
        <w:rPr>
          <w:color w:val="auto"/>
        </w:rPr>
        <w:t>: Error prompt Generate PO</w:t>
      </w:r>
    </w:p>
    <w:p w14:paraId="5F08BF9C" w14:textId="5C6925AE" w:rsidR="00943F4F" w:rsidRDefault="00B61A6E" w:rsidP="00071AA3">
      <w:pPr>
        <w:adjustRightInd w:val="0"/>
        <w:snapToGrid w:val="0"/>
        <w:spacing w:after="0"/>
        <w:contextualSpacing/>
        <w:rPr>
          <w:lang w:val="en-MY"/>
        </w:rPr>
      </w:pPr>
      <w:r>
        <w:rPr>
          <w:lang w:val="en-MY"/>
        </w:rPr>
        <w:t xml:space="preserve">If user did not </w:t>
      </w:r>
      <w:r w:rsidR="00EC57B7">
        <w:rPr>
          <w:lang w:val="en-MY"/>
        </w:rPr>
        <w:t xml:space="preserve">select </w:t>
      </w:r>
      <w:r w:rsidR="00EE3848">
        <w:rPr>
          <w:lang w:val="en-MY"/>
        </w:rPr>
        <w:t xml:space="preserve">a requisition and click </w:t>
      </w:r>
      <w:r w:rsidR="00160025">
        <w:rPr>
          <w:lang w:val="en-MY"/>
        </w:rPr>
        <w:t xml:space="preserve">“Generate PO” Button, system will </w:t>
      </w:r>
      <w:r w:rsidR="00AB3EAB">
        <w:rPr>
          <w:lang w:val="en-MY"/>
        </w:rPr>
        <w:t xml:space="preserve">prompt </w:t>
      </w:r>
      <w:r w:rsidR="00D24642">
        <w:rPr>
          <w:lang w:val="en-MY"/>
        </w:rPr>
        <w:t>an</w:t>
      </w:r>
      <w:r w:rsidR="00AB3EAB">
        <w:rPr>
          <w:lang w:val="en-MY"/>
        </w:rPr>
        <w:t xml:space="preserve"> </w:t>
      </w:r>
      <w:r w:rsidR="00325533">
        <w:rPr>
          <w:lang w:val="en-MY"/>
        </w:rPr>
        <w:t>error message</w:t>
      </w:r>
      <w:r w:rsidR="002F7252">
        <w:rPr>
          <w:lang w:val="en-MY"/>
        </w:rPr>
        <w:t>.</w:t>
      </w:r>
    </w:p>
    <w:p w14:paraId="0EF649C4" w14:textId="77777777" w:rsidR="00AB02F6" w:rsidRPr="00AB02F6" w:rsidRDefault="00C86DD4" w:rsidP="00071AA3">
      <w:pPr>
        <w:keepNext/>
        <w:adjustRightInd w:val="0"/>
        <w:snapToGrid w:val="0"/>
        <w:spacing w:after="0"/>
        <w:contextualSpacing/>
        <w:jc w:val="center"/>
        <w:rPr>
          <w:b/>
          <w:bCs/>
        </w:rPr>
      </w:pPr>
      <w:r w:rsidRPr="00AB02F6">
        <w:rPr>
          <w:b/>
          <w:noProof/>
          <w:lang w:val="en-MY"/>
        </w:rPr>
        <w:lastRenderedPageBreak/>
        <w:drawing>
          <wp:inline distT="0" distB="0" distL="0" distR="0" wp14:anchorId="0AE96B5B" wp14:editId="6792A36B">
            <wp:extent cx="4076289" cy="2933700"/>
            <wp:effectExtent l="0" t="0" r="635" b="0"/>
            <wp:docPr id="1569976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76639" name="Picture 1" descr="A screenshot of a computer&#10;&#10;AI-generated content may be incorrect."/>
                    <pic:cNvPicPr/>
                  </pic:nvPicPr>
                  <pic:blipFill>
                    <a:blip r:embed="rId64"/>
                    <a:stretch>
                      <a:fillRect/>
                    </a:stretch>
                  </pic:blipFill>
                  <pic:spPr>
                    <a:xfrm>
                      <a:off x="0" y="0"/>
                      <a:ext cx="4082229" cy="2937975"/>
                    </a:xfrm>
                    <a:prstGeom prst="rect">
                      <a:avLst/>
                    </a:prstGeom>
                  </pic:spPr>
                </pic:pic>
              </a:graphicData>
            </a:graphic>
          </wp:inline>
        </w:drawing>
      </w:r>
    </w:p>
    <w:p w14:paraId="1FCA5E1D" w14:textId="1A2BF5FD" w:rsidR="00C86DD4" w:rsidRPr="00AB02F6" w:rsidRDefault="00AB02F6" w:rsidP="00071AA3">
      <w:pPr>
        <w:pStyle w:val="Caption"/>
        <w:adjustRightInd w:val="0"/>
        <w:snapToGrid w:val="0"/>
        <w:spacing w:after="0" w:line="360" w:lineRule="auto"/>
        <w:contextualSpacing/>
        <w:rPr>
          <w:color w:val="auto"/>
          <w:lang w:val="en-MY"/>
        </w:rPr>
      </w:pPr>
      <w:r w:rsidRPr="00B94809">
        <w:rPr>
          <w:color w:val="auto"/>
        </w:rPr>
        <w:t xml:space="preserve">Figure </w:t>
      </w:r>
      <w:r w:rsidRPr="00B94809">
        <w:rPr>
          <w:color w:val="auto"/>
        </w:rPr>
        <w:fldChar w:fldCharType="begin"/>
      </w:r>
      <w:r w:rsidRPr="00B94809">
        <w:rPr>
          <w:color w:val="auto"/>
        </w:rPr>
        <w:instrText xml:space="preserve"> SEQ Figure \* ARABIC </w:instrText>
      </w:r>
      <w:r w:rsidRPr="00B94809">
        <w:rPr>
          <w:color w:val="auto"/>
        </w:rPr>
        <w:fldChar w:fldCharType="separate"/>
      </w:r>
      <w:r w:rsidR="007B3EDA">
        <w:rPr>
          <w:noProof/>
          <w:color w:val="auto"/>
        </w:rPr>
        <w:t>51</w:t>
      </w:r>
      <w:r w:rsidRPr="00B94809">
        <w:rPr>
          <w:color w:val="auto"/>
        </w:rPr>
        <w:fldChar w:fldCharType="end"/>
      </w:r>
      <w:r w:rsidRPr="00B94809">
        <w:rPr>
          <w:color w:val="auto"/>
        </w:rPr>
        <w:t>: Choose requisition to generate PO</w:t>
      </w:r>
    </w:p>
    <w:p w14:paraId="2BBE1D89" w14:textId="7CCA19DB" w:rsidR="0015254F" w:rsidRDefault="00645416" w:rsidP="00071AA3">
      <w:pPr>
        <w:adjustRightInd w:val="0"/>
        <w:snapToGrid w:val="0"/>
        <w:spacing w:after="0"/>
        <w:contextualSpacing/>
        <w:rPr>
          <w:lang w:val="en-MY"/>
        </w:rPr>
      </w:pPr>
      <w:r>
        <w:rPr>
          <w:lang w:val="en-MY"/>
        </w:rPr>
        <w:t>Select a requisition and click “Generate PO”</w:t>
      </w:r>
      <w:r w:rsidR="00467564">
        <w:rPr>
          <w:lang w:val="en-MY"/>
        </w:rPr>
        <w:t xml:space="preserve"> or click “Close” return to </w:t>
      </w:r>
      <w:r w:rsidR="001F1A4C">
        <w:rPr>
          <w:lang w:val="en-MY"/>
        </w:rPr>
        <w:t>Dashboard</w:t>
      </w:r>
      <w:r w:rsidR="00AB02F6">
        <w:rPr>
          <w:lang w:val="en-MY"/>
        </w:rPr>
        <w:t>.</w:t>
      </w:r>
    </w:p>
    <w:p w14:paraId="75C87A6D" w14:textId="19C553DB" w:rsidR="0015254F" w:rsidRDefault="00493FF5" w:rsidP="00071AA3">
      <w:pPr>
        <w:adjustRightInd w:val="0"/>
        <w:snapToGrid w:val="0"/>
        <w:spacing w:after="0"/>
        <w:contextualSpacing/>
        <w:jc w:val="left"/>
        <w:rPr>
          <w:lang w:val="en-MY"/>
        </w:rPr>
      </w:pPr>
      <w:r>
        <w:rPr>
          <w:lang w:val="en-MY"/>
        </w:rPr>
        <w:br w:type="page"/>
      </w:r>
    </w:p>
    <w:p w14:paraId="3EB630BB" w14:textId="77777777" w:rsidR="00AB02F6" w:rsidRDefault="00A62AB1" w:rsidP="00071AA3">
      <w:pPr>
        <w:keepNext/>
        <w:adjustRightInd w:val="0"/>
        <w:snapToGrid w:val="0"/>
        <w:spacing w:after="0"/>
        <w:contextualSpacing/>
        <w:jc w:val="center"/>
      </w:pPr>
      <w:r w:rsidRPr="00A62AB1">
        <w:rPr>
          <w:noProof/>
          <w:lang w:val="en-MY"/>
        </w:rPr>
        <w:lastRenderedPageBreak/>
        <w:drawing>
          <wp:inline distT="0" distB="0" distL="0" distR="0" wp14:anchorId="135F9212" wp14:editId="29AC6124">
            <wp:extent cx="3520440" cy="3295001"/>
            <wp:effectExtent l="0" t="0" r="3810" b="1270"/>
            <wp:docPr id="7016371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37155" name="Picture 1" descr="A screenshot of a computer screen&#10;&#10;AI-generated content may be incorrect."/>
                    <pic:cNvPicPr/>
                  </pic:nvPicPr>
                  <pic:blipFill>
                    <a:blip r:embed="rId65"/>
                    <a:stretch>
                      <a:fillRect/>
                    </a:stretch>
                  </pic:blipFill>
                  <pic:spPr>
                    <a:xfrm>
                      <a:off x="0" y="0"/>
                      <a:ext cx="3527634" cy="3301734"/>
                    </a:xfrm>
                    <a:prstGeom prst="rect">
                      <a:avLst/>
                    </a:prstGeom>
                  </pic:spPr>
                </pic:pic>
              </a:graphicData>
            </a:graphic>
          </wp:inline>
        </w:drawing>
      </w:r>
    </w:p>
    <w:p w14:paraId="3C676D3F" w14:textId="78306ACB" w:rsidR="0015254F" w:rsidRPr="00AB02F6" w:rsidRDefault="00AB02F6" w:rsidP="00071AA3">
      <w:pPr>
        <w:pStyle w:val="Caption"/>
        <w:adjustRightInd w:val="0"/>
        <w:snapToGrid w:val="0"/>
        <w:spacing w:after="0" w:line="360" w:lineRule="auto"/>
        <w:contextualSpacing/>
        <w:rPr>
          <w:color w:val="auto"/>
          <w:lang w:val="en-MY"/>
        </w:rPr>
      </w:pPr>
      <w:r w:rsidRPr="00B94809">
        <w:rPr>
          <w:color w:val="auto"/>
        </w:rPr>
        <w:t xml:space="preserve">Figure </w:t>
      </w:r>
      <w:r w:rsidRPr="00B94809">
        <w:rPr>
          <w:color w:val="auto"/>
        </w:rPr>
        <w:fldChar w:fldCharType="begin"/>
      </w:r>
      <w:r w:rsidRPr="00B94809">
        <w:rPr>
          <w:color w:val="auto"/>
        </w:rPr>
        <w:instrText xml:space="preserve"> SEQ Figure \* ARABIC </w:instrText>
      </w:r>
      <w:r w:rsidRPr="00B94809">
        <w:rPr>
          <w:color w:val="auto"/>
        </w:rPr>
        <w:fldChar w:fldCharType="separate"/>
      </w:r>
      <w:r w:rsidR="007B3EDA">
        <w:rPr>
          <w:noProof/>
          <w:color w:val="auto"/>
        </w:rPr>
        <w:t>52</w:t>
      </w:r>
      <w:r w:rsidRPr="00B94809">
        <w:rPr>
          <w:color w:val="auto"/>
        </w:rPr>
        <w:fldChar w:fldCharType="end"/>
      </w:r>
      <w:r w:rsidRPr="00B94809">
        <w:rPr>
          <w:color w:val="auto"/>
        </w:rPr>
        <w:t>: Confirmation page</w:t>
      </w:r>
    </w:p>
    <w:p w14:paraId="6D5D979C" w14:textId="18A889FB" w:rsidR="002409DE" w:rsidRDefault="0010195A" w:rsidP="00071AA3">
      <w:pPr>
        <w:adjustRightInd w:val="0"/>
        <w:snapToGrid w:val="0"/>
        <w:spacing w:after="0"/>
        <w:contextualSpacing/>
        <w:rPr>
          <w:lang w:val="en-MY"/>
        </w:rPr>
      </w:pPr>
      <w:r>
        <w:rPr>
          <w:lang w:val="en-MY"/>
        </w:rPr>
        <w:t xml:space="preserve">A </w:t>
      </w:r>
      <w:r w:rsidR="002C46C4">
        <w:rPr>
          <w:lang w:val="en-MY"/>
        </w:rPr>
        <w:t>Confirmation</w:t>
      </w:r>
      <w:r>
        <w:rPr>
          <w:lang w:val="en-MY"/>
        </w:rPr>
        <w:t xml:space="preserve"> from will show after clicking </w:t>
      </w:r>
      <w:r w:rsidR="00561D3F">
        <w:rPr>
          <w:lang w:val="en-MY"/>
        </w:rPr>
        <w:t>“</w:t>
      </w:r>
      <w:r w:rsidR="00C0734B">
        <w:rPr>
          <w:lang w:val="en-MY"/>
        </w:rPr>
        <w:t xml:space="preserve">Generate PO”, </w:t>
      </w:r>
      <w:r w:rsidR="00725105">
        <w:rPr>
          <w:lang w:val="en-MY"/>
        </w:rPr>
        <w:t>all detail</w:t>
      </w:r>
      <w:r w:rsidR="007663A3">
        <w:rPr>
          <w:lang w:val="en-MY"/>
        </w:rPr>
        <w:t>s</w:t>
      </w:r>
      <w:r w:rsidR="00725105">
        <w:rPr>
          <w:lang w:val="en-MY"/>
        </w:rPr>
        <w:t xml:space="preserve"> will show </w:t>
      </w:r>
      <w:r w:rsidR="004432F9">
        <w:rPr>
          <w:lang w:val="en-MY"/>
        </w:rPr>
        <w:t>in this form</w:t>
      </w:r>
      <w:r w:rsidR="007663A3">
        <w:rPr>
          <w:lang w:val="en-MY"/>
        </w:rPr>
        <w:t xml:space="preserve">. </w:t>
      </w:r>
      <w:r w:rsidR="00FC1FD8" w:rsidRPr="00A245C4">
        <w:rPr>
          <w:rFonts w:cs="Times New Roman"/>
        </w:rPr>
        <w:t>The system reads the items.txt and suppliers.txt files to fetch the item name, supplier ID, unit price, and supplier name based on the selected requisition.</w:t>
      </w:r>
      <w:r w:rsidR="00A245C4" w:rsidRPr="00A245C4">
        <w:rPr>
          <w:rFonts w:cs="Times New Roman"/>
        </w:rPr>
        <w:t xml:space="preserve"> </w:t>
      </w:r>
      <w:r w:rsidR="00FC1FD8" w:rsidRPr="00A245C4">
        <w:rPr>
          <w:rFonts w:cs="Times New Roman"/>
        </w:rPr>
        <w:t>The system automatically generates a new PO ID, sets the status to "Pending", generate a date base on system time and calculate total price and add a purchase manager name base on the user who login.</w:t>
      </w:r>
      <w:r w:rsidR="008D78F8">
        <w:rPr>
          <w:rFonts w:cs="Times New Roman"/>
        </w:rPr>
        <w:t xml:space="preserve"> If “Confirm”</w:t>
      </w:r>
      <w:r w:rsidR="00EA2077">
        <w:rPr>
          <w:rFonts w:cs="Times New Roman"/>
        </w:rPr>
        <w:t xml:space="preserve"> button</w:t>
      </w:r>
      <w:r w:rsidR="00453F58">
        <w:rPr>
          <w:rFonts w:cs="Times New Roman"/>
        </w:rPr>
        <w:t xml:space="preserve"> is clicked</w:t>
      </w:r>
      <w:r w:rsidR="00AC0EA7">
        <w:rPr>
          <w:rFonts w:cs="Times New Roman"/>
        </w:rPr>
        <w:t xml:space="preserve">, it will save to </w:t>
      </w:r>
      <w:r w:rsidR="00BF42CC">
        <w:rPr>
          <w:rFonts w:cs="Times New Roman"/>
        </w:rPr>
        <w:t xml:space="preserve">purchase order file, </w:t>
      </w:r>
      <w:r w:rsidR="00BD29DC">
        <w:rPr>
          <w:rFonts w:cs="Times New Roman"/>
        </w:rPr>
        <w:t xml:space="preserve">else </w:t>
      </w:r>
      <w:r w:rsidR="00D852E6">
        <w:rPr>
          <w:rFonts w:cs="Times New Roman"/>
        </w:rPr>
        <w:t>“Cancel” button is clicked</w:t>
      </w:r>
      <w:r w:rsidR="002B1ACF">
        <w:rPr>
          <w:rFonts w:cs="Times New Roman"/>
        </w:rPr>
        <w:t>, it will do nothing and return to requisition list.</w:t>
      </w:r>
    </w:p>
    <w:p w14:paraId="19119C42" w14:textId="77777777" w:rsidR="00AB02F6" w:rsidRDefault="002409DE" w:rsidP="00071AA3">
      <w:pPr>
        <w:keepNext/>
        <w:adjustRightInd w:val="0"/>
        <w:snapToGrid w:val="0"/>
        <w:spacing w:after="0"/>
        <w:contextualSpacing/>
      </w:pPr>
      <w:r w:rsidRPr="002409DE">
        <w:rPr>
          <w:noProof/>
          <w:lang w:val="en-MY"/>
        </w:rPr>
        <w:lastRenderedPageBreak/>
        <w:drawing>
          <wp:inline distT="0" distB="0" distL="0" distR="0" wp14:anchorId="6D52A9C4" wp14:editId="5445729A">
            <wp:extent cx="5731510" cy="3414395"/>
            <wp:effectExtent l="0" t="0" r="6350" b="0"/>
            <wp:docPr id="888884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84379" name="Picture 1" descr="A screenshot of a computer&#10;&#10;AI-generated content may be incorrect."/>
                    <pic:cNvPicPr/>
                  </pic:nvPicPr>
                  <pic:blipFill>
                    <a:blip r:embed="rId66"/>
                    <a:stretch>
                      <a:fillRect/>
                    </a:stretch>
                  </pic:blipFill>
                  <pic:spPr>
                    <a:xfrm>
                      <a:off x="0" y="0"/>
                      <a:ext cx="5731510" cy="3414395"/>
                    </a:xfrm>
                    <a:prstGeom prst="rect">
                      <a:avLst/>
                    </a:prstGeom>
                  </pic:spPr>
                </pic:pic>
              </a:graphicData>
            </a:graphic>
          </wp:inline>
        </w:drawing>
      </w:r>
    </w:p>
    <w:p w14:paraId="7B76CABF" w14:textId="62E9C24B" w:rsidR="002409DE" w:rsidRPr="00493FF5" w:rsidRDefault="00AB02F6" w:rsidP="00071AA3">
      <w:pPr>
        <w:pStyle w:val="Caption"/>
        <w:adjustRightInd w:val="0"/>
        <w:snapToGrid w:val="0"/>
        <w:spacing w:after="0" w:line="360" w:lineRule="auto"/>
        <w:contextualSpacing/>
        <w:rPr>
          <w:color w:val="auto"/>
          <w:lang w:val="en-MY"/>
        </w:rPr>
      </w:pPr>
      <w:r w:rsidRPr="00493FF5">
        <w:rPr>
          <w:color w:val="auto"/>
        </w:rPr>
        <w:t xml:space="preserve">Figure </w:t>
      </w:r>
      <w:r w:rsidRPr="00493FF5">
        <w:rPr>
          <w:color w:val="auto"/>
        </w:rPr>
        <w:fldChar w:fldCharType="begin"/>
      </w:r>
      <w:r w:rsidRPr="00493FF5">
        <w:rPr>
          <w:color w:val="auto"/>
        </w:rPr>
        <w:instrText xml:space="preserve"> SEQ Figure \* ARABIC </w:instrText>
      </w:r>
      <w:r w:rsidRPr="00493FF5">
        <w:rPr>
          <w:color w:val="auto"/>
        </w:rPr>
        <w:fldChar w:fldCharType="separate"/>
      </w:r>
      <w:r w:rsidR="007B3EDA">
        <w:rPr>
          <w:noProof/>
          <w:color w:val="auto"/>
        </w:rPr>
        <w:t>53</w:t>
      </w:r>
      <w:r w:rsidRPr="00493FF5">
        <w:rPr>
          <w:color w:val="auto"/>
        </w:rPr>
        <w:fldChar w:fldCharType="end"/>
      </w:r>
      <w:r w:rsidRPr="00493FF5">
        <w:rPr>
          <w:color w:val="auto"/>
        </w:rPr>
        <w:t>:</w:t>
      </w:r>
      <w:r w:rsidR="00B94809">
        <w:rPr>
          <w:color w:val="auto"/>
        </w:rPr>
        <w:t xml:space="preserve"> </w:t>
      </w:r>
      <w:r w:rsidRPr="00493FF5">
        <w:rPr>
          <w:color w:val="auto"/>
        </w:rPr>
        <w:t>Purchase Order Viewer</w:t>
      </w:r>
    </w:p>
    <w:p w14:paraId="2546E773" w14:textId="43E1FC7C" w:rsidR="0001440C" w:rsidRDefault="009B70BC" w:rsidP="00071AA3">
      <w:pPr>
        <w:adjustRightInd w:val="0"/>
        <w:snapToGrid w:val="0"/>
        <w:spacing w:after="0"/>
        <w:contextualSpacing/>
        <w:rPr>
          <w:lang w:val="en-MY"/>
        </w:rPr>
      </w:pPr>
      <w:r>
        <w:rPr>
          <w:lang w:val="en-MY"/>
        </w:rPr>
        <w:t>Users</w:t>
      </w:r>
      <w:r w:rsidR="001F1A4C">
        <w:rPr>
          <w:lang w:val="en-MY"/>
        </w:rPr>
        <w:t xml:space="preserve"> click “</w:t>
      </w:r>
      <w:r w:rsidR="00760683">
        <w:rPr>
          <w:lang w:val="en-MY"/>
        </w:rPr>
        <w:t xml:space="preserve">View </w:t>
      </w:r>
      <w:r w:rsidR="00BC06B8">
        <w:rPr>
          <w:lang w:val="en-MY"/>
        </w:rPr>
        <w:t xml:space="preserve">Purchase </w:t>
      </w:r>
      <w:r w:rsidR="00722286">
        <w:rPr>
          <w:lang w:val="en-MY"/>
        </w:rPr>
        <w:t>O</w:t>
      </w:r>
      <w:r w:rsidR="00CA76B8">
        <w:rPr>
          <w:lang w:val="en-MY"/>
        </w:rPr>
        <w:t>rder</w:t>
      </w:r>
      <w:r w:rsidR="001157A5">
        <w:rPr>
          <w:lang w:val="en-MY"/>
        </w:rPr>
        <w:t>”</w:t>
      </w:r>
      <w:r w:rsidR="00CA76B8">
        <w:rPr>
          <w:lang w:val="en-MY"/>
        </w:rPr>
        <w:t xml:space="preserve"> </w:t>
      </w:r>
      <w:r w:rsidR="00BA3D1E">
        <w:rPr>
          <w:lang w:val="en-MY"/>
        </w:rPr>
        <w:t>in Dashboard</w:t>
      </w:r>
      <w:r w:rsidR="00F83EF4">
        <w:rPr>
          <w:lang w:val="en-MY"/>
        </w:rPr>
        <w:t xml:space="preserve"> to enter this p</w:t>
      </w:r>
      <w:r w:rsidR="00261507">
        <w:rPr>
          <w:lang w:val="en-MY"/>
        </w:rPr>
        <w:t>age.</w:t>
      </w:r>
    </w:p>
    <w:p w14:paraId="384786DF" w14:textId="77777777" w:rsidR="00071AA3" w:rsidRDefault="00071AA3" w:rsidP="00071AA3">
      <w:pPr>
        <w:adjustRightInd w:val="0"/>
        <w:snapToGrid w:val="0"/>
        <w:spacing w:after="0"/>
        <w:contextualSpacing/>
        <w:rPr>
          <w:lang w:val="en-MY"/>
        </w:rPr>
      </w:pPr>
    </w:p>
    <w:p w14:paraId="77161D44" w14:textId="77777777" w:rsidR="00493FF5" w:rsidRDefault="0001440C" w:rsidP="00071AA3">
      <w:pPr>
        <w:keepNext/>
        <w:adjustRightInd w:val="0"/>
        <w:snapToGrid w:val="0"/>
        <w:spacing w:after="0"/>
        <w:contextualSpacing/>
      </w:pPr>
      <w:r w:rsidRPr="0001440C">
        <w:rPr>
          <w:noProof/>
          <w:lang w:val="en-MY"/>
        </w:rPr>
        <w:drawing>
          <wp:inline distT="0" distB="0" distL="0" distR="0" wp14:anchorId="70A8D5D4" wp14:editId="27FA15E4">
            <wp:extent cx="5731510" cy="3406775"/>
            <wp:effectExtent l="0" t="0" r="2540" b="3175"/>
            <wp:docPr id="1520469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9704" name="Picture 1" descr="A screenshot of a computer&#10;&#10;AI-generated content may be incorrect."/>
                    <pic:cNvPicPr/>
                  </pic:nvPicPr>
                  <pic:blipFill>
                    <a:blip r:embed="rId67"/>
                    <a:stretch>
                      <a:fillRect/>
                    </a:stretch>
                  </pic:blipFill>
                  <pic:spPr>
                    <a:xfrm>
                      <a:off x="0" y="0"/>
                      <a:ext cx="5731510" cy="3406775"/>
                    </a:xfrm>
                    <a:prstGeom prst="rect">
                      <a:avLst/>
                    </a:prstGeom>
                  </pic:spPr>
                </pic:pic>
              </a:graphicData>
            </a:graphic>
          </wp:inline>
        </w:drawing>
      </w:r>
    </w:p>
    <w:p w14:paraId="1806C787" w14:textId="406EFEB5" w:rsidR="0001440C" w:rsidRPr="00493FF5" w:rsidRDefault="00493FF5" w:rsidP="00071AA3">
      <w:pPr>
        <w:pStyle w:val="Caption"/>
        <w:adjustRightInd w:val="0"/>
        <w:snapToGrid w:val="0"/>
        <w:spacing w:after="0" w:line="360" w:lineRule="auto"/>
        <w:contextualSpacing/>
        <w:rPr>
          <w:color w:val="auto"/>
          <w:lang w:val="en-MY"/>
        </w:rPr>
      </w:pPr>
      <w:r w:rsidRPr="00493FF5">
        <w:rPr>
          <w:b w:val="0"/>
          <w:color w:val="auto"/>
        </w:rPr>
        <w:t xml:space="preserve">Figure </w:t>
      </w:r>
      <w:r w:rsidRPr="00493FF5">
        <w:rPr>
          <w:b w:val="0"/>
          <w:color w:val="auto"/>
        </w:rPr>
        <w:fldChar w:fldCharType="begin"/>
      </w:r>
      <w:r w:rsidRPr="00493FF5">
        <w:rPr>
          <w:b w:val="0"/>
          <w:color w:val="auto"/>
        </w:rPr>
        <w:instrText xml:space="preserve"> SEQ Figure \* ARABIC </w:instrText>
      </w:r>
      <w:r w:rsidRPr="00493FF5">
        <w:rPr>
          <w:b w:val="0"/>
          <w:color w:val="auto"/>
        </w:rPr>
        <w:fldChar w:fldCharType="separate"/>
      </w:r>
      <w:r w:rsidR="007B3EDA">
        <w:rPr>
          <w:b w:val="0"/>
          <w:noProof/>
          <w:color w:val="auto"/>
        </w:rPr>
        <w:t>54</w:t>
      </w:r>
      <w:r w:rsidRPr="00493FF5">
        <w:rPr>
          <w:b w:val="0"/>
          <w:color w:val="auto"/>
        </w:rPr>
        <w:fldChar w:fldCharType="end"/>
      </w:r>
      <w:r w:rsidRPr="00493FF5">
        <w:rPr>
          <w:b w:val="0"/>
          <w:color w:val="auto"/>
        </w:rPr>
        <w:t>: Search function</w:t>
      </w:r>
    </w:p>
    <w:p w14:paraId="6191C8A3" w14:textId="2AFE34CC" w:rsidR="0001440C" w:rsidRDefault="009B70BC" w:rsidP="00071AA3">
      <w:pPr>
        <w:adjustRightInd w:val="0"/>
        <w:snapToGrid w:val="0"/>
        <w:spacing w:after="0"/>
        <w:contextualSpacing/>
        <w:rPr>
          <w:lang w:val="en-MY"/>
        </w:rPr>
      </w:pPr>
      <w:r>
        <w:rPr>
          <w:lang w:val="en-MY"/>
        </w:rPr>
        <w:t xml:space="preserve">Users can </w:t>
      </w:r>
      <w:r w:rsidR="00713E59">
        <w:rPr>
          <w:lang w:val="en-MY"/>
        </w:rPr>
        <w:t>s</w:t>
      </w:r>
      <w:r w:rsidR="00C955DB">
        <w:rPr>
          <w:lang w:val="en-MY"/>
        </w:rPr>
        <w:t xml:space="preserve">earch </w:t>
      </w:r>
      <w:r w:rsidR="00C5798D">
        <w:rPr>
          <w:lang w:val="en-MY"/>
        </w:rPr>
        <w:t xml:space="preserve">Purchase Order ID or </w:t>
      </w:r>
      <w:r w:rsidR="00713E59">
        <w:rPr>
          <w:lang w:val="en-MY"/>
        </w:rPr>
        <w:t>status “</w:t>
      </w:r>
      <w:r w:rsidR="00C5798D">
        <w:rPr>
          <w:lang w:val="en-MY"/>
        </w:rPr>
        <w:t>rejected</w:t>
      </w:r>
      <w:r w:rsidR="00713E59">
        <w:rPr>
          <w:lang w:val="en-MY"/>
        </w:rPr>
        <w:t>”</w:t>
      </w:r>
      <w:r w:rsidR="00AB3BE8">
        <w:rPr>
          <w:lang w:val="en-MY"/>
        </w:rPr>
        <w:t xml:space="preserve"> to find the </w:t>
      </w:r>
      <w:r w:rsidR="00D75D75">
        <w:rPr>
          <w:lang w:val="en-MY"/>
        </w:rPr>
        <w:t>actual</w:t>
      </w:r>
      <w:r w:rsidR="00E901A2">
        <w:rPr>
          <w:lang w:val="en-MY"/>
        </w:rPr>
        <w:t xml:space="preserve"> </w:t>
      </w:r>
      <w:r w:rsidR="007B2EBE">
        <w:rPr>
          <w:lang w:val="en-MY"/>
        </w:rPr>
        <w:t>purchase order</w:t>
      </w:r>
      <w:r w:rsidR="00713E59">
        <w:rPr>
          <w:lang w:val="en-MY"/>
        </w:rPr>
        <w:t xml:space="preserve"> in the search bar.</w:t>
      </w:r>
      <w:r w:rsidR="005A6D8F">
        <w:rPr>
          <w:lang w:val="en-MY"/>
        </w:rPr>
        <w:t xml:space="preserve"> After entering purchase order id, click “Search” will show the details of the id.</w:t>
      </w:r>
      <w:r w:rsidR="00687D45">
        <w:rPr>
          <w:lang w:val="en-MY"/>
        </w:rPr>
        <w:t xml:space="preserve"> Click search without enter any word can refresh the table.</w:t>
      </w:r>
    </w:p>
    <w:p w14:paraId="71E410F7" w14:textId="77777777" w:rsidR="00493FF5" w:rsidRPr="00493FF5" w:rsidRDefault="006B4B3C" w:rsidP="00071AA3">
      <w:pPr>
        <w:keepNext/>
        <w:adjustRightInd w:val="0"/>
        <w:snapToGrid w:val="0"/>
        <w:spacing w:after="0"/>
        <w:contextualSpacing/>
        <w:jc w:val="center"/>
        <w:rPr>
          <w:b/>
          <w:bCs/>
        </w:rPr>
      </w:pPr>
      <w:r w:rsidRPr="00493FF5">
        <w:rPr>
          <w:b/>
          <w:noProof/>
          <w:lang w:val="en-MY"/>
        </w:rPr>
        <w:lastRenderedPageBreak/>
        <w:drawing>
          <wp:inline distT="0" distB="0" distL="0" distR="0" wp14:anchorId="07CEBE78" wp14:editId="31BA3445">
            <wp:extent cx="5731510" cy="3404235"/>
            <wp:effectExtent l="0" t="0" r="2540" b="5715"/>
            <wp:docPr id="1936427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27135" name="Picture 1" descr="A screenshot of a computer&#10;&#10;AI-generated content may be incorrect."/>
                    <pic:cNvPicPr/>
                  </pic:nvPicPr>
                  <pic:blipFill>
                    <a:blip r:embed="rId68"/>
                    <a:stretch>
                      <a:fillRect/>
                    </a:stretch>
                  </pic:blipFill>
                  <pic:spPr>
                    <a:xfrm>
                      <a:off x="0" y="0"/>
                      <a:ext cx="5731510" cy="3404235"/>
                    </a:xfrm>
                    <a:prstGeom prst="rect">
                      <a:avLst/>
                    </a:prstGeom>
                  </pic:spPr>
                </pic:pic>
              </a:graphicData>
            </a:graphic>
          </wp:inline>
        </w:drawing>
      </w:r>
    </w:p>
    <w:p w14:paraId="79A57FAE" w14:textId="6C06F0C2" w:rsidR="0001440C" w:rsidRPr="00071AA3" w:rsidRDefault="00493FF5" w:rsidP="00071AA3">
      <w:pPr>
        <w:pStyle w:val="Caption"/>
        <w:adjustRightInd w:val="0"/>
        <w:snapToGrid w:val="0"/>
        <w:spacing w:after="0" w:line="360" w:lineRule="auto"/>
        <w:contextualSpacing/>
        <w:rPr>
          <w:bCs/>
          <w:color w:val="auto"/>
          <w:lang w:val="en-MY"/>
        </w:rPr>
      </w:pPr>
      <w:r w:rsidRPr="00071AA3">
        <w:rPr>
          <w:bCs/>
          <w:color w:val="auto"/>
        </w:rPr>
        <w:t xml:space="preserve">Figure </w:t>
      </w:r>
      <w:r w:rsidRPr="00071AA3">
        <w:rPr>
          <w:bCs/>
          <w:color w:val="auto"/>
        </w:rPr>
        <w:fldChar w:fldCharType="begin"/>
      </w:r>
      <w:r w:rsidRPr="00493FF5">
        <w:rPr>
          <w:b w:val="0"/>
          <w:color w:val="auto"/>
        </w:rPr>
        <w:instrText xml:space="preserve"> SEQ Figure \* ARABIC </w:instrText>
      </w:r>
      <w:r w:rsidRPr="00071AA3">
        <w:rPr>
          <w:bCs/>
          <w:color w:val="auto"/>
        </w:rPr>
        <w:fldChar w:fldCharType="separate"/>
      </w:r>
      <w:r w:rsidR="007B3EDA">
        <w:rPr>
          <w:b w:val="0"/>
          <w:noProof/>
          <w:color w:val="auto"/>
        </w:rPr>
        <w:t>55</w:t>
      </w:r>
      <w:r w:rsidRPr="00071AA3">
        <w:rPr>
          <w:bCs/>
          <w:color w:val="auto"/>
        </w:rPr>
        <w:fldChar w:fldCharType="end"/>
      </w:r>
      <w:r w:rsidRPr="00071AA3">
        <w:rPr>
          <w:bCs/>
          <w:color w:val="auto"/>
        </w:rPr>
        <w:t>: Choose row to edit</w:t>
      </w:r>
    </w:p>
    <w:p w14:paraId="3CA92DD2" w14:textId="679CD70C" w:rsidR="005A6D8F" w:rsidRDefault="005A6D8F" w:rsidP="00071AA3">
      <w:pPr>
        <w:adjustRightInd w:val="0"/>
        <w:snapToGrid w:val="0"/>
        <w:spacing w:after="0"/>
        <w:contextualSpacing/>
        <w:rPr>
          <w:lang w:val="en-MY"/>
        </w:rPr>
      </w:pPr>
      <w:r>
        <w:rPr>
          <w:lang w:val="en-MY"/>
        </w:rPr>
        <w:t>After that, we can select the row we want to edit and click “edit”</w:t>
      </w:r>
      <w:r w:rsidR="00C66063">
        <w:rPr>
          <w:lang w:val="en-MY"/>
        </w:rPr>
        <w:t xml:space="preserve"> button</w:t>
      </w:r>
      <w:r>
        <w:rPr>
          <w:lang w:val="en-MY"/>
        </w:rPr>
        <w:t>.</w:t>
      </w:r>
    </w:p>
    <w:p w14:paraId="74E71822" w14:textId="77777777" w:rsidR="00071AA3" w:rsidRDefault="00071AA3" w:rsidP="00071AA3">
      <w:pPr>
        <w:adjustRightInd w:val="0"/>
        <w:snapToGrid w:val="0"/>
        <w:spacing w:after="0"/>
        <w:contextualSpacing/>
        <w:rPr>
          <w:lang w:val="en-MY"/>
        </w:rPr>
      </w:pPr>
    </w:p>
    <w:p w14:paraId="04021CD6" w14:textId="77777777" w:rsidR="00493FF5" w:rsidRDefault="00FA2470" w:rsidP="00071AA3">
      <w:pPr>
        <w:keepNext/>
        <w:adjustRightInd w:val="0"/>
        <w:snapToGrid w:val="0"/>
        <w:spacing w:after="0"/>
        <w:contextualSpacing/>
        <w:jc w:val="center"/>
      </w:pPr>
      <w:r w:rsidRPr="00FA2470">
        <w:rPr>
          <w:noProof/>
          <w:lang w:val="en-MY"/>
        </w:rPr>
        <w:drawing>
          <wp:inline distT="0" distB="0" distL="0" distR="0" wp14:anchorId="742FF397" wp14:editId="1D6AF12E">
            <wp:extent cx="5731510" cy="3377565"/>
            <wp:effectExtent l="0" t="0" r="2540" b="0"/>
            <wp:docPr id="1060977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77717" name="Picture 1" descr="A screenshot of a computer&#10;&#10;AI-generated content may be incorrect."/>
                    <pic:cNvPicPr/>
                  </pic:nvPicPr>
                  <pic:blipFill>
                    <a:blip r:embed="rId69"/>
                    <a:stretch>
                      <a:fillRect/>
                    </a:stretch>
                  </pic:blipFill>
                  <pic:spPr>
                    <a:xfrm>
                      <a:off x="0" y="0"/>
                      <a:ext cx="5731510" cy="3377565"/>
                    </a:xfrm>
                    <a:prstGeom prst="rect">
                      <a:avLst/>
                    </a:prstGeom>
                  </pic:spPr>
                </pic:pic>
              </a:graphicData>
            </a:graphic>
          </wp:inline>
        </w:drawing>
      </w:r>
    </w:p>
    <w:p w14:paraId="681F0C55" w14:textId="5883F942" w:rsidR="00FA2470" w:rsidRPr="00071AA3" w:rsidRDefault="00493FF5" w:rsidP="00071AA3">
      <w:pPr>
        <w:pStyle w:val="Caption"/>
        <w:adjustRightInd w:val="0"/>
        <w:snapToGrid w:val="0"/>
        <w:spacing w:after="0" w:line="360" w:lineRule="auto"/>
        <w:contextualSpacing/>
        <w:rPr>
          <w:bCs/>
          <w:color w:val="auto"/>
          <w:lang w:val="en-MY"/>
        </w:rPr>
      </w:pPr>
      <w:r w:rsidRPr="00071AA3">
        <w:rPr>
          <w:bCs/>
          <w:color w:val="auto"/>
        </w:rPr>
        <w:t xml:space="preserve">Figure </w:t>
      </w:r>
      <w:r w:rsidRPr="00071AA3">
        <w:rPr>
          <w:bCs/>
          <w:color w:val="auto"/>
        </w:rPr>
        <w:fldChar w:fldCharType="begin"/>
      </w:r>
      <w:r w:rsidRPr="00493FF5">
        <w:rPr>
          <w:b w:val="0"/>
          <w:color w:val="auto"/>
        </w:rPr>
        <w:instrText xml:space="preserve"> SEQ Figure \* ARABIC </w:instrText>
      </w:r>
      <w:r w:rsidRPr="00071AA3">
        <w:rPr>
          <w:bCs/>
          <w:color w:val="auto"/>
        </w:rPr>
        <w:fldChar w:fldCharType="separate"/>
      </w:r>
      <w:r w:rsidR="007B3EDA">
        <w:rPr>
          <w:b w:val="0"/>
          <w:noProof/>
          <w:color w:val="auto"/>
        </w:rPr>
        <w:t>56</w:t>
      </w:r>
      <w:r w:rsidRPr="00071AA3">
        <w:rPr>
          <w:bCs/>
          <w:color w:val="auto"/>
        </w:rPr>
        <w:fldChar w:fldCharType="end"/>
      </w:r>
      <w:r w:rsidRPr="00071AA3">
        <w:rPr>
          <w:bCs/>
          <w:color w:val="auto"/>
        </w:rPr>
        <w:t>: Edit Quantity</w:t>
      </w:r>
    </w:p>
    <w:p w14:paraId="2A3B0F94" w14:textId="7A10B449" w:rsidR="00C66063" w:rsidRDefault="00BA1F1E" w:rsidP="00071AA3">
      <w:pPr>
        <w:adjustRightInd w:val="0"/>
        <w:snapToGrid w:val="0"/>
        <w:spacing w:after="0"/>
        <w:contextualSpacing/>
        <w:rPr>
          <w:lang w:val="en-MY"/>
        </w:rPr>
      </w:pPr>
      <w:r>
        <w:rPr>
          <w:lang w:val="en-MY"/>
        </w:rPr>
        <w:t>The text field will turn into white</w:t>
      </w:r>
      <w:r w:rsidR="00F27955">
        <w:rPr>
          <w:lang w:val="en-MY"/>
        </w:rPr>
        <w:t>, that me</w:t>
      </w:r>
      <w:r w:rsidR="00990FF4">
        <w:rPr>
          <w:lang w:val="en-MY"/>
        </w:rPr>
        <w:t xml:space="preserve">ans it able to edit </w:t>
      </w:r>
      <w:r w:rsidR="00BC6D44">
        <w:rPr>
          <w:lang w:val="en-MY"/>
        </w:rPr>
        <w:t xml:space="preserve">in the </w:t>
      </w:r>
      <w:proofErr w:type="spellStart"/>
      <w:r w:rsidR="00BC6D44">
        <w:rPr>
          <w:lang w:val="en-MY"/>
        </w:rPr>
        <w:t>textfield</w:t>
      </w:r>
      <w:proofErr w:type="spellEnd"/>
      <w:r w:rsidR="00BC6D44">
        <w:rPr>
          <w:lang w:val="en-MY"/>
        </w:rPr>
        <w:t>.</w:t>
      </w:r>
      <w:r w:rsidR="0013735D">
        <w:rPr>
          <w:lang w:val="en-MY"/>
        </w:rPr>
        <w:t xml:space="preserve"> </w:t>
      </w:r>
      <w:r w:rsidR="00926E15">
        <w:rPr>
          <w:lang w:val="en-MY"/>
        </w:rPr>
        <w:t xml:space="preserve">Purchase Manager will only allow to </w:t>
      </w:r>
      <w:r w:rsidR="000E4AA6">
        <w:rPr>
          <w:lang w:val="en-MY"/>
        </w:rPr>
        <w:t>modify</w:t>
      </w:r>
      <w:r w:rsidR="00926E15">
        <w:rPr>
          <w:lang w:val="en-MY"/>
        </w:rPr>
        <w:t xml:space="preserve"> quantity</w:t>
      </w:r>
      <w:r w:rsidR="00E21980">
        <w:rPr>
          <w:lang w:val="en-MY"/>
        </w:rPr>
        <w:t xml:space="preserve"> because </w:t>
      </w:r>
      <w:r w:rsidR="0082648D">
        <w:rPr>
          <w:lang w:val="en-MY"/>
        </w:rPr>
        <w:t>all detail will not be wrong</w:t>
      </w:r>
      <w:r w:rsidR="008103C5">
        <w:rPr>
          <w:lang w:val="en-MY"/>
        </w:rPr>
        <w:t xml:space="preserve"> except </w:t>
      </w:r>
      <w:r w:rsidR="00995AC2">
        <w:rPr>
          <w:lang w:val="en-MY"/>
        </w:rPr>
        <w:t xml:space="preserve">for </w:t>
      </w:r>
      <w:r w:rsidR="008F7A1D">
        <w:rPr>
          <w:lang w:val="en-MY"/>
        </w:rPr>
        <w:t>financial</w:t>
      </w:r>
      <w:r w:rsidR="00D23D29">
        <w:rPr>
          <w:lang w:val="en-MY"/>
        </w:rPr>
        <w:t xml:space="preserve"> is not </w:t>
      </w:r>
      <w:r w:rsidR="00071AA3">
        <w:rPr>
          <w:lang w:val="en-MY"/>
        </w:rPr>
        <w:t>satisfied</w:t>
      </w:r>
      <w:r w:rsidR="003C7C87">
        <w:rPr>
          <w:lang w:val="en-MY"/>
        </w:rPr>
        <w:t xml:space="preserve"> </w:t>
      </w:r>
      <w:r w:rsidR="00790D3D">
        <w:rPr>
          <w:lang w:val="en-MY"/>
        </w:rPr>
        <w:t>with quantity</w:t>
      </w:r>
      <w:r w:rsidR="00F42F4C">
        <w:rPr>
          <w:lang w:val="en-MY"/>
        </w:rPr>
        <w:t xml:space="preserve"> and giving a rejection for the </w:t>
      </w:r>
      <w:r w:rsidR="00242AC9">
        <w:rPr>
          <w:lang w:val="en-MY"/>
        </w:rPr>
        <w:t>purchase order.</w:t>
      </w:r>
    </w:p>
    <w:p w14:paraId="78AD6F0E" w14:textId="77777777" w:rsidR="000114AF" w:rsidRDefault="00763D20" w:rsidP="00071AA3">
      <w:pPr>
        <w:keepNext/>
        <w:adjustRightInd w:val="0"/>
        <w:snapToGrid w:val="0"/>
        <w:spacing w:after="0"/>
        <w:contextualSpacing/>
      </w:pPr>
      <w:r>
        <w:rPr>
          <w:noProof/>
        </w:rPr>
        <w:lastRenderedPageBreak/>
        <w:drawing>
          <wp:inline distT="0" distB="0" distL="0" distR="0" wp14:anchorId="42178A9F" wp14:editId="1A2451D6">
            <wp:extent cx="5731510" cy="3380740"/>
            <wp:effectExtent l="0" t="0" r="2540" b="0"/>
            <wp:docPr id="726976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76367" name="Picture 1"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80740"/>
                    </a:xfrm>
                    <a:prstGeom prst="rect">
                      <a:avLst/>
                    </a:prstGeom>
                    <a:noFill/>
                    <a:ln>
                      <a:noFill/>
                    </a:ln>
                  </pic:spPr>
                </pic:pic>
              </a:graphicData>
            </a:graphic>
          </wp:inline>
        </w:drawing>
      </w:r>
    </w:p>
    <w:p w14:paraId="4C1BB62A" w14:textId="561638CC" w:rsidR="00412A7E" w:rsidRPr="00071AA3" w:rsidRDefault="000114AF" w:rsidP="00071AA3">
      <w:pPr>
        <w:pStyle w:val="Caption"/>
        <w:adjustRightInd w:val="0"/>
        <w:snapToGrid w:val="0"/>
        <w:spacing w:after="0" w:line="360" w:lineRule="auto"/>
        <w:contextualSpacing/>
        <w:rPr>
          <w:bCs/>
          <w:color w:val="auto"/>
          <w:lang w:val="en-MY"/>
        </w:rPr>
      </w:pPr>
      <w:r w:rsidRPr="00071AA3">
        <w:rPr>
          <w:bCs/>
          <w:color w:val="auto"/>
        </w:rPr>
        <w:t xml:space="preserve">Figure </w:t>
      </w:r>
      <w:r w:rsidRPr="00071AA3">
        <w:rPr>
          <w:bCs/>
          <w:color w:val="auto"/>
        </w:rPr>
        <w:fldChar w:fldCharType="begin"/>
      </w:r>
      <w:r w:rsidRPr="000114AF">
        <w:rPr>
          <w:b w:val="0"/>
          <w:color w:val="auto"/>
        </w:rPr>
        <w:instrText xml:space="preserve"> SEQ Figure \* ARABIC </w:instrText>
      </w:r>
      <w:r w:rsidRPr="00071AA3">
        <w:rPr>
          <w:bCs/>
          <w:color w:val="auto"/>
        </w:rPr>
        <w:fldChar w:fldCharType="separate"/>
      </w:r>
      <w:r w:rsidR="007B3EDA">
        <w:rPr>
          <w:b w:val="0"/>
          <w:noProof/>
          <w:color w:val="auto"/>
        </w:rPr>
        <w:t>57</w:t>
      </w:r>
      <w:r w:rsidRPr="00071AA3">
        <w:rPr>
          <w:bCs/>
          <w:color w:val="auto"/>
        </w:rPr>
        <w:fldChar w:fldCharType="end"/>
      </w:r>
      <w:r w:rsidRPr="00071AA3">
        <w:rPr>
          <w:bCs/>
          <w:color w:val="auto"/>
        </w:rPr>
        <w:t>: Save edit</w:t>
      </w:r>
    </w:p>
    <w:p w14:paraId="2AB68F66" w14:textId="1FEC0D16" w:rsidR="00466317" w:rsidRDefault="00397D0B" w:rsidP="00071AA3">
      <w:pPr>
        <w:adjustRightInd w:val="0"/>
        <w:snapToGrid w:val="0"/>
        <w:spacing w:after="0"/>
        <w:contextualSpacing/>
        <w:rPr>
          <w:lang w:val="en-MY"/>
        </w:rPr>
      </w:pPr>
      <w:r>
        <w:rPr>
          <w:lang w:val="en-MY"/>
        </w:rPr>
        <w:t>After edit</w:t>
      </w:r>
      <w:r w:rsidR="0013735D">
        <w:rPr>
          <w:lang w:val="en-MY"/>
        </w:rPr>
        <w:t xml:space="preserve">ing the </w:t>
      </w:r>
      <w:r w:rsidR="000E4AA6">
        <w:rPr>
          <w:lang w:val="en-MY"/>
        </w:rPr>
        <w:t>quantity</w:t>
      </w:r>
      <w:r w:rsidR="00547A2D">
        <w:rPr>
          <w:lang w:val="en-MY"/>
        </w:rPr>
        <w:t xml:space="preserve"> </w:t>
      </w:r>
      <w:r w:rsidR="00805567">
        <w:rPr>
          <w:lang w:val="en-MY"/>
        </w:rPr>
        <w:t>click “</w:t>
      </w:r>
      <w:r w:rsidR="000C1A55">
        <w:rPr>
          <w:lang w:val="en-MY"/>
        </w:rPr>
        <w:t xml:space="preserve">Save edit” to </w:t>
      </w:r>
      <w:r w:rsidR="00530285">
        <w:rPr>
          <w:lang w:val="en-MY"/>
        </w:rPr>
        <w:t>finish the edit</w:t>
      </w:r>
      <w:r w:rsidR="00C95A58">
        <w:rPr>
          <w:lang w:val="en-MY"/>
        </w:rPr>
        <w:t>.</w:t>
      </w:r>
    </w:p>
    <w:p w14:paraId="6A2A5A79" w14:textId="77777777" w:rsidR="00071AA3" w:rsidRDefault="00071AA3" w:rsidP="00071AA3">
      <w:pPr>
        <w:adjustRightInd w:val="0"/>
        <w:snapToGrid w:val="0"/>
        <w:spacing w:after="0"/>
        <w:contextualSpacing/>
        <w:rPr>
          <w:lang w:val="en-MY"/>
        </w:rPr>
      </w:pPr>
    </w:p>
    <w:p w14:paraId="4F50A7E6" w14:textId="77777777" w:rsidR="000114AF" w:rsidRDefault="009C2421" w:rsidP="00071AA3">
      <w:pPr>
        <w:keepNext/>
        <w:adjustRightInd w:val="0"/>
        <w:snapToGrid w:val="0"/>
        <w:spacing w:after="0"/>
        <w:contextualSpacing/>
        <w:jc w:val="center"/>
      </w:pPr>
      <w:r w:rsidRPr="00C95A58">
        <w:rPr>
          <w:noProof/>
          <w:color w:val="FF0000"/>
          <w14:ligatures w14:val="standardContextual"/>
        </w:rPr>
        <mc:AlternateContent>
          <mc:Choice Requires="wps">
            <w:drawing>
              <wp:anchor distT="0" distB="0" distL="114300" distR="114300" simplePos="0" relativeHeight="251599872" behindDoc="0" locked="0" layoutInCell="1" allowOverlap="1" wp14:anchorId="00427257" wp14:editId="14BE0166">
                <wp:simplePos x="0" y="0"/>
                <wp:positionH relativeFrom="column">
                  <wp:posOffset>3977640</wp:posOffset>
                </wp:positionH>
                <wp:positionV relativeFrom="paragraph">
                  <wp:posOffset>965200</wp:posOffset>
                </wp:positionV>
                <wp:extent cx="304800" cy="655320"/>
                <wp:effectExtent l="38100" t="38100" r="19050" b="30480"/>
                <wp:wrapNone/>
                <wp:docPr id="602903128" name="Straight Arrow Connector 4"/>
                <wp:cNvGraphicFramePr/>
                <a:graphic xmlns:a="http://schemas.openxmlformats.org/drawingml/2006/main">
                  <a:graphicData uri="http://schemas.microsoft.com/office/word/2010/wordprocessingShape">
                    <wps:wsp>
                      <wps:cNvCnPr/>
                      <wps:spPr>
                        <a:xfrm flipH="1" flipV="1">
                          <a:off x="0" y="0"/>
                          <a:ext cx="304800" cy="6553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6DB0313" id="_x0000_t32" coordsize="21600,21600" o:spt="32" o:oned="t" path="m,l21600,21600e" filled="f">
                <v:path arrowok="t" fillok="f" o:connecttype="none"/>
                <o:lock v:ext="edit" shapetype="t"/>
              </v:shapetype>
              <v:shape id="Straight Arrow Connector 4" o:spid="_x0000_s1026" type="#_x0000_t32" style="position:absolute;margin-left:313.2pt;margin-top:76pt;width:24pt;height:51.6pt;flip:x y;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" strokecolor="red" strokeweight="1.5pt">
                <v:stroke endarrow="block" joinstyle="miter"/>
              </v:shape>
            </w:pict>
          </mc:Fallback>
        </mc:AlternateContent>
      </w:r>
      <w:r w:rsidRPr="00C95A58">
        <w:rPr>
          <w:noProof/>
          <w:color w:val="FF0000"/>
          <w14:ligatures w14:val="standardContextual"/>
        </w:rPr>
        <mc:AlternateContent>
          <mc:Choice Requires="wps">
            <w:drawing>
              <wp:anchor distT="0" distB="0" distL="114300" distR="114300" simplePos="0" relativeHeight="251598848" behindDoc="0" locked="0" layoutInCell="1" allowOverlap="1" wp14:anchorId="415A0DEF" wp14:editId="6ACC13C6">
                <wp:simplePos x="0" y="0"/>
                <wp:positionH relativeFrom="column">
                  <wp:posOffset>1668780</wp:posOffset>
                </wp:positionH>
                <wp:positionV relativeFrom="paragraph">
                  <wp:posOffset>927100</wp:posOffset>
                </wp:positionV>
                <wp:extent cx="304800" cy="655320"/>
                <wp:effectExtent l="38100" t="38100" r="19050" b="30480"/>
                <wp:wrapNone/>
                <wp:docPr id="978942961" name="Straight Arrow Connector 4"/>
                <wp:cNvGraphicFramePr/>
                <a:graphic xmlns:a="http://schemas.openxmlformats.org/drawingml/2006/main">
                  <a:graphicData uri="http://schemas.microsoft.com/office/word/2010/wordprocessingShape">
                    <wps:wsp>
                      <wps:cNvCnPr/>
                      <wps:spPr>
                        <a:xfrm flipH="1" flipV="1">
                          <a:off x="0" y="0"/>
                          <a:ext cx="304800" cy="6553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FA5027C" id="Straight Arrow Connector 4" o:spid="_x0000_s1026" type="#_x0000_t32" style="position:absolute;margin-left:131.4pt;margin-top:73pt;width:24pt;height:51.6pt;flip:x y;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" strokecolor="red" strokeweight="1.5pt">
                <v:stroke endarrow="block" joinstyle="miter"/>
              </v:shape>
            </w:pict>
          </mc:Fallback>
        </mc:AlternateContent>
      </w:r>
      <w:r w:rsidRPr="00C95A58">
        <w:rPr>
          <w:noProof/>
          <w:color w:val="FF0000"/>
          <w14:ligatures w14:val="standardContextual"/>
        </w:rPr>
        <mc:AlternateContent>
          <mc:Choice Requires="wps">
            <w:drawing>
              <wp:anchor distT="0" distB="0" distL="114300" distR="114300" simplePos="0" relativeHeight="251597824" behindDoc="0" locked="0" layoutInCell="1" allowOverlap="1" wp14:anchorId="2C02A8B6" wp14:editId="2A997449">
                <wp:simplePos x="0" y="0"/>
                <wp:positionH relativeFrom="column">
                  <wp:posOffset>4381500</wp:posOffset>
                </wp:positionH>
                <wp:positionV relativeFrom="paragraph">
                  <wp:posOffset>965200</wp:posOffset>
                </wp:positionV>
                <wp:extent cx="304800" cy="655320"/>
                <wp:effectExtent l="38100" t="38100" r="19050" b="30480"/>
                <wp:wrapNone/>
                <wp:docPr id="1443855095" name="Straight Arrow Connector 4"/>
                <wp:cNvGraphicFramePr/>
                <a:graphic xmlns:a="http://schemas.openxmlformats.org/drawingml/2006/main">
                  <a:graphicData uri="http://schemas.microsoft.com/office/word/2010/wordprocessingShape">
                    <wps:wsp>
                      <wps:cNvCnPr/>
                      <wps:spPr>
                        <a:xfrm flipH="1" flipV="1">
                          <a:off x="0" y="0"/>
                          <a:ext cx="304800" cy="6553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798017C" id="Straight Arrow Connector 4" o:spid="_x0000_s1026" type="#_x0000_t32" style="position:absolute;margin-left:345pt;margin-top:76pt;width:24pt;height:51.6pt;flip:x y;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" strokecolor="red" strokeweight="1.5pt">
                <v:stroke endarrow="block" joinstyle="miter"/>
              </v:shape>
            </w:pict>
          </mc:Fallback>
        </mc:AlternateContent>
      </w:r>
      <w:r w:rsidR="00C95A58" w:rsidRPr="00C95A58">
        <w:rPr>
          <w:noProof/>
          <w:color w:val="FF0000"/>
          <w14:ligatures w14:val="standardContextual"/>
        </w:rPr>
        <mc:AlternateContent>
          <mc:Choice Requires="wps">
            <w:drawing>
              <wp:anchor distT="0" distB="0" distL="114300" distR="114300" simplePos="0" relativeHeight="251596800" behindDoc="0" locked="0" layoutInCell="1" allowOverlap="1" wp14:anchorId="31BD4CB0" wp14:editId="0160D086">
                <wp:simplePos x="0" y="0"/>
                <wp:positionH relativeFrom="column">
                  <wp:posOffset>4899660</wp:posOffset>
                </wp:positionH>
                <wp:positionV relativeFrom="paragraph">
                  <wp:posOffset>965200</wp:posOffset>
                </wp:positionV>
                <wp:extent cx="304800" cy="655320"/>
                <wp:effectExtent l="38100" t="38100" r="19050" b="30480"/>
                <wp:wrapNone/>
                <wp:docPr id="206382934" name="Straight Arrow Connector 4"/>
                <wp:cNvGraphicFramePr/>
                <a:graphic xmlns:a="http://schemas.openxmlformats.org/drawingml/2006/main">
                  <a:graphicData uri="http://schemas.microsoft.com/office/word/2010/wordprocessingShape">
                    <wps:wsp>
                      <wps:cNvCnPr/>
                      <wps:spPr>
                        <a:xfrm flipH="1" flipV="1">
                          <a:off x="0" y="0"/>
                          <a:ext cx="304800" cy="65532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DEE869" id="Straight Arrow Connector 4" o:spid="_x0000_s1026" type="#_x0000_t32" style="position:absolute;margin-left:385.8pt;margin-top:76pt;width:24pt;height:51.6pt;flip:x 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" strokecolor="red" strokeweight="1.5pt">
                <v:stroke endarrow="block" joinstyle="miter"/>
              </v:shape>
            </w:pict>
          </mc:Fallback>
        </mc:AlternateContent>
      </w:r>
      <w:r w:rsidR="00543C1B">
        <w:rPr>
          <w:noProof/>
        </w:rPr>
        <w:drawing>
          <wp:inline distT="0" distB="0" distL="0" distR="0" wp14:anchorId="1B5F0403" wp14:editId="2F3EE001">
            <wp:extent cx="5731510" cy="3388995"/>
            <wp:effectExtent l="0" t="0" r="2540" b="1905"/>
            <wp:docPr id="67331719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17192" name="Picture 2"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388995"/>
                    </a:xfrm>
                    <a:prstGeom prst="rect">
                      <a:avLst/>
                    </a:prstGeom>
                    <a:noFill/>
                    <a:ln>
                      <a:noFill/>
                    </a:ln>
                  </pic:spPr>
                </pic:pic>
              </a:graphicData>
            </a:graphic>
          </wp:inline>
        </w:drawing>
      </w:r>
    </w:p>
    <w:p w14:paraId="1F439312" w14:textId="7BF3D8C8" w:rsidR="00466317" w:rsidRPr="00071AA3" w:rsidRDefault="000114AF" w:rsidP="00071AA3">
      <w:pPr>
        <w:pStyle w:val="Caption"/>
        <w:adjustRightInd w:val="0"/>
        <w:snapToGrid w:val="0"/>
        <w:spacing w:after="0" w:line="360" w:lineRule="auto"/>
        <w:contextualSpacing/>
        <w:rPr>
          <w:color w:val="auto"/>
          <w:lang w:val="en-MY"/>
        </w:rPr>
      </w:pPr>
      <w:r w:rsidRPr="00071AA3">
        <w:rPr>
          <w:color w:val="auto"/>
        </w:rPr>
        <w:t xml:space="preserve">Figure </w:t>
      </w:r>
      <w:r w:rsidRPr="00071AA3">
        <w:rPr>
          <w:color w:val="auto"/>
        </w:rPr>
        <w:fldChar w:fldCharType="begin"/>
      </w:r>
      <w:r w:rsidRPr="00071AA3">
        <w:rPr>
          <w:color w:val="auto"/>
        </w:rPr>
        <w:instrText xml:space="preserve"> SEQ Figure \* ARABIC </w:instrText>
      </w:r>
      <w:r w:rsidRPr="00071AA3">
        <w:rPr>
          <w:color w:val="auto"/>
        </w:rPr>
        <w:fldChar w:fldCharType="separate"/>
      </w:r>
      <w:r w:rsidR="007B3EDA">
        <w:rPr>
          <w:noProof/>
          <w:color w:val="auto"/>
        </w:rPr>
        <w:t>58</w:t>
      </w:r>
      <w:r w:rsidRPr="00071AA3">
        <w:rPr>
          <w:color w:val="auto"/>
        </w:rPr>
        <w:fldChar w:fldCharType="end"/>
      </w:r>
      <w:r w:rsidRPr="00071AA3">
        <w:rPr>
          <w:color w:val="auto"/>
        </w:rPr>
        <w:t>: Detail</w:t>
      </w:r>
      <w:r w:rsidR="008B2159" w:rsidRPr="00071AA3">
        <w:rPr>
          <w:color w:val="auto"/>
        </w:rPr>
        <w:t>s</w:t>
      </w:r>
      <w:r w:rsidRPr="00071AA3">
        <w:rPr>
          <w:color w:val="auto"/>
        </w:rPr>
        <w:t xml:space="preserve"> changing automat</w:t>
      </w:r>
      <w:r w:rsidR="008B2159" w:rsidRPr="00071AA3">
        <w:rPr>
          <w:color w:val="auto"/>
        </w:rPr>
        <w:t>ically</w:t>
      </w:r>
    </w:p>
    <w:p w14:paraId="7BBA540A" w14:textId="7710A173" w:rsidR="00543C1B" w:rsidRDefault="00C95A58" w:rsidP="00071AA3">
      <w:pPr>
        <w:adjustRightInd w:val="0"/>
        <w:snapToGrid w:val="0"/>
        <w:spacing w:after="0"/>
        <w:contextualSpacing/>
        <w:rPr>
          <w:lang w:val="en-MY"/>
        </w:rPr>
      </w:pPr>
      <w:r>
        <w:rPr>
          <w:lang w:val="en-MY"/>
        </w:rPr>
        <w:t>After</w:t>
      </w:r>
      <w:r w:rsidR="009747CF">
        <w:rPr>
          <w:lang w:val="en-MY"/>
        </w:rPr>
        <w:t xml:space="preserve"> clicking “Save edit” </w:t>
      </w:r>
      <w:r w:rsidR="001F7D18">
        <w:rPr>
          <w:lang w:val="en-MY"/>
        </w:rPr>
        <w:t xml:space="preserve">the </w:t>
      </w:r>
      <w:proofErr w:type="spellStart"/>
      <w:r w:rsidR="001F7D18">
        <w:rPr>
          <w:lang w:val="en-MY"/>
        </w:rPr>
        <w:t>quantiy</w:t>
      </w:r>
      <w:proofErr w:type="spellEnd"/>
      <w:r w:rsidR="001F7D18">
        <w:rPr>
          <w:lang w:val="en-MY"/>
        </w:rPr>
        <w:t>,</w:t>
      </w:r>
      <w:r w:rsidR="00EC10A3">
        <w:rPr>
          <w:lang w:val="en-MY"/>
        </w:rPr>
        <w:t xml:space="preserve"> total price, date and status will change.</w:t>
      </w:r>
    </w:p>
    <w:p w14:paraId="2D44DF58" w14:textId="77777777" w:rsidR="00D406E0" w:rsidRDefault="00412A7E" w:rsidP="00071AA3">
      <w:pPr>
        <w:keepNext/>
        <w:adjustRightInd w:val="0"/>
        <w:snapToGrid w:val="0"/>
        <w:spacing w:after="0"/>
        <w:contextualSpacing/>
      </w:pPr>
      <w:r w:rsidRPr="00412A7E">
        <w:rPr>
          <w:noProof/>
          <w:lang w:val="en-MY"/>
        </w:rPr>
        <w:lastRenderedPageBreak/>
        <w:drawing>
          <wp:inline distT="0" distB="0" distL="0" distR="0" wp14:anchorId="114CDC73" wp14:editId="02E13476">
            <wp:extent cx="5731510" cy="3401695"/>
            <wp:effectExtent l="0" t="0" r="2540" b="8255"/>
            <wp:docPr id="155520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3387" name="Picture 1" descr="A screenshot of a computer&#10;&#10;AI-generated content may be incorrect."/>
                    <pic:cNvPicPr/>
                  </pic:nvPicPr>
                  <pic:blipFill>
                    <a:blip r:embed="rId72"/>
                    <a:stretch>
                      <a:fillRect/>
                    </a:stretch>
                  </pic:blipFill>
                  <pic:spPr>
                    <a:xfrm>
                      <a:off x="0" y="0"/>
                      <a:ext cx="5731510" cy="3401695"/>
                    </a:xfrm>
                    <a:prstGeom prst="rect">
                      <a:avLst/>
                    </a:prstGeom>
                  </pic:spPr>
                </pic:pic>
              </a:graphicData>
            </a:graphic>
          </wp:inline>
        </w:drawing>
      </w:r>
    </w:p>
    <w:p w14:paraId="458082FD" w14:textId="6013BE9E" w:rsidR="00412A7E" w:rsidRPr="00071AA3" w:rsidRDefault="00D406E0" w:rsidP="00071AA3">
      <w:pPr>
        <w:pStyle w:val="Caption"/>
        <w:adjustRightInd w:val="0"/>
        <w:snapToGrid w:val="0"/>
        <w:spacing w:after="0" w:line="360" w:lineRule="auto"/>
        <w:contextualSpacing/>
        <w:rPr>
          <w:bCs/>
          <w:color w:val="auto"/>
          <w:lang w:val="en-MY"/>
        </w:rPr>
      </w:pPr>
      <w:r w:rsidRPr="00071AA3">
        <w:rPr>
          <w:bCs/>
          <w:color w:val="auto"/>
        </w:rPr>
        <w:t xml:space="preserve">Figure </w:t>
      </w:r>
      <w:r w:rsidRPr="00071AA3">
        <w:rPr>
          <w:bCs/>
          <w:color w:val="auto"/>
        </w:rPr>
        <w:fldChar w:fldCharType="begin"/>
      </w:r>
      <w:r w:rsidRPr="00D406E0">
        <w:rPr>
          <w:b w:val="0"/>
          <w:color w:val="auto"/>
        </w:rPr>
        <w:instrText xml:space="preserve"> SEQ Figure \* ARABIC </w:instrText>
      </w:r>
      <w:r w:rsidRPr="00071AA3">
        <w:rPr>
          <w:bCs/>
          <w:color w:val="auto"/>
        </w:rPr>
        <w:fldChar w:fldCharType="separate"/>
      </w:r>
      <w:r w:rsidR="007B3EDA">
        <w:rPr>
          <w:b w:val="0"/>
          <w:noProof/>
          <w:color w:val="auto"/>
        </w:rPr>
        <w:t>59</w:t>
      </w:r>
      <w:r w:rsidRPr="00071AA3">
        <w:rPr>
          <w:bCs/>
          <w:color w:val="auto"/>
        </w:rPr>
        <w:fldChar w:fldCharType="end"/>
      </w:r>
      <w:r w:rsidRPr="00071AA3">
        <w:rPr>
          <w:bCs/>
          <w:color w:val="auto"/>
        </w:rPr>
        <w:t>: Save to text file</w:t>
      </w:r>
    </w:p>
    <w:p w14:paraId="74ED8041" w14:textId="7965A074" w:rsidR="00687D45" w:rsidRDefault="00276EA7" w:rsidP="00071AA3">
      <w:pPr>
        <w:adjustRightInd w:val="0"/>
        <w:snapToGrid w:val="0"/>
        <w:spacing w:after="0"/>
        <w:contextualSpacing/>
        <w:rPr>
          <w:lang w:val="en-MY"/>
        </w:rPr>
      </w:pPr>
      <w:r>
        <w:rPr>
          <w:lang w:val="en-MY"/>
        </w:rPr>
        <w:t>Las</w:t>
      </w:r>
      <w:r w:rsidR="00282ED5">
        <w:rPr>
          <w:lang w:val="en-MY"/>
        </w:rPr>
        <w:t>tly</w:t>
      </w:r>
      <w:r w:rsidR="00F74181">
        <w:rPr>
          <w:lang w:val="en-MY"/>
        </w:rPr>
        <w:t xml:space="preserve">, user need to save the modification </w:t>
      </w:r>
      <w:r w:rsidR="004F2256">
        <w:rPr>
          <w:lang w:val="en-MY"/>
        </w:rPr>
        <w:t xml:space="preserve">of </w:t>
      </w:r>
      <w:r w:rsidR="000E75BE">
        <w:rPr>
          <w:lang w:val="en-MY"/>
        </w:rPr>
        <w:t>purchase order</w:t>
      </w:r>
      <w:r w:rsidR="00556941">
        <w:rPr>
          <w:lang w:val="en-MY"/>
        </w:rPr>
        <w:t>, user click “</w:t>
      </w:r>
      <w:r w:rsidR="00B54423">
        <w:rPr>
          <w:lang w:val="en-MY"/>
        </w:rPr>
        <w:t>Save”</w:t>
      </w:r>
      <w:r w:rsidR="00FE4982">
        <w:rPr>
          <w:lang w:val="en-MY"/>
        </w:rPr>
        <w:t xml:space="preserve"> </w:t>
      </w:r>
      <w:r w:rsidR="00230C39">
        <w:rPr>
          <w:lang w:val="en-MY"/>
        </w:rPr>
        <w:t xml:space="preserve">and </w:t>
      </w:r>
      <w:r w:rsidR="00CF4913">
        <w:rPr>
          <w:lang w:val="en-MY"/>
        </w:rPr>
        <w:t xml:space="preserve">system will prompt a message to let user know </w:t>
      </w:r>
      <w:r w:rsidR="005158DC">
        <w:rPr>
          <w:lang w:val="en-MY"/>
        </w:rPr>
        <w:t>modification</w:t>
      </w:r>
      <w:r w:rsidR="00E3225E">
        <w:rPr>
          <w:lang w:val="en-MY"/>
        </w:rPr>
        <w:t xml:space="preserve"> </w:t>
      </w:r>
      <w:r w:rsidR="00493742">
        <w:rPr>
          <w:lang w:val="en-MY"/>
        </w:rPr>
        <w:t>is saved successfully.</w:t>
      </w:r>
    </w:p>
    <w:p w14:paraId="5282A7A1" w14:textId="15C4CF2F" w:rsidR="00687D45" w:rsidRDefault="00890501" w:rsidP="00071AA3">
      <w:pPr>
        <w:adjustRightInd w:val="0"/>
        <w:snapToGrid w:val="0"/>
        <w:spacing w:after="0"/>
        <w:contextualSpacing/>
        <w:jc w:val="left"/>
        <w:rPr>
          <w:lang w:val="en-MY"/>
        </w:rPr>
      </w:pPr>
      <w:r>
        <w:rPr>
          <w:lang w:val="en-MY"/>
        </w:rPr>
        <w:br w:type="page"/>
      </w:r>
    </w:p>
    <w:p w14:paraId="2CA211C7" w14:textId="77777777" w:rsidR="00D406E0" w:rsidRDefault="00C70699" w:rsidP="00071AA3">
      <w:pPr>
        <w:keepNext/>
        <w:adjustRightInd w:val="0"/>
        <w:snapToGrid w:val="0"/>
        <w:spacing w:after="0"/>
        <w:contextualSpacing/>
      </w:pPr>
      <w:r w:rsidRPr="00C70699">
        <w:rPr>
          <w:noProof/>
          <w:lang w:val="en-MY"/>
        </w:rPr>
        <w:lastRenderedPageBreak/>
        <w:drawing>
          <wp:inline distT="0" distB="0" distL="0" distR="0" wp14:anchorId="16FC469C" wp14:editId="4ACE092D">
            <wp:extent cx="5731510" cy="3405505"/>
            <wp:effectExtent l="0" t="0" r="2540" b="4445"/>
            <wp:docPr id="315460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60205" name="Picture 1" descr="A screenshot of a computer&#10;&#10;AI-generated content may be incorrect."/>
                    <pic:cNvPicPr/>
                  </pic:nvPicPr>
                  <pic:blipFill>
                    <a:blip r:embed="rId73"/>
                    <a:stretch>
                      <a:fillRect/>
                    </a:stretch>
                  </pic:blipFill>
                  <pic:spPr>
                    <a:xfrm>
                      <a:off x="0" y="0"/>
                      <a:ext cx="5731510" cy="3405505"/>
                    </a:xfrm>
                    <a:prstGeom prst="rect">
                      <a:avLst/>
                    </a:prstGeom>
                  </pic:spPr>
                </pic:pic>
              </a:graphicData>
            </a:graphic>
          </wp:inline>
        </w:drawing>
      </w:r>
    </w:p>
    <w:p w14:paraId="4C95F965" w14:textId="7CC06FC7" w:rsidR="00C1798F" w:rsidRPr="00071AA3" w:rsidRDefault="00D406E0" w:rsidP="00071AA3">
      <w:pPr>
        <w:pStyle w:val="Caption"/>
        <w:adjustRightInd w:val="0"/>
        <w:snapToGrid w:val="0"/>
        <w:spacing w:after="0" w:line="360" w:lineRule="auto"/>
        <w:contextualSpacing/>
        <w:rPr>
          <w:bCs/>
          <w:color w:val="auto"/>
          <w:lang w:val="en-MY"/>
        </w:rPr>
      </w:pPr>
      <w:r w:rsidRPr="00071AA3">
        <w:rPr>
          <w:bCs/>
          <w:color w:val="auto"/>
        </w:rPr>
        <w:t xml:space="preserve">Figure </w:t>
      </w:r>
      <w:r w:rsidRPr="00071AA3">
        <w:rPr>
          <w:bCs/>
          <w:color w:val="auto"/>
        </w:rPr>
        <w:fldChar w:fldCharType="begin"/>
      </w:r>
      <w:r w:rsidRPr="00D406E0">
        <w:rPr>
          <w:b w:val="0"/>
          <w:color w:val="auto"/>
        </w:rPr>
        <w:instrText xml:space="preserve"> SEQ Figure \* ARABIC </w:instrText>
      </w:r>
      <w:r w:rsidRPr="00071AA3">
        <w:rPr>
          <w:bCs/>
          <w:color w:val="auto"/>
        </w:rPr>
        <w:fldChar w:fldCharType="separate"/>
      </w:r>
      <w:r w:rsidR="007B3EDA">
        <w:rPr>
          <w:b w:val="0"/>
          <w:noProof/>
          <w:color w:val="auto"/>
        </w:rPr>
        <w:t>60</w:t>
      </w:r>
      <w:r w:rsidRPr="00071AA3">
        <w:rPr>
          <w:bCs/>
          <w:color w:val="auto"/>
        </w:rPr>
        <w:fldChar w:fldCharType="end"/>
      </w:r>
      <w:r w:rsidRPr="00071AA3">
        <w:rPr>
          <w:bCs/>
          <w:color w:val="auto"/>
        </w:rPr>
        <w:t>: Save Confirmation</w:t>
      </w:r>
    </w:p>
    <w:p w14:paraId="3258315D" w14:textId="45B55AA7" w:rsidR="00C1798F" w:rsidRDefault="0037694C" w:rsidP="00071AA3">
      <w:pPr>
        <w:adjustRightInd w:val="0"/>
        <w:snapToGrid w:val="0"/>
        <w:spacing w:after="0"/>
        <w:contextualSpacing/>
        <w:rPr>
          <w:lang w:val="en-MY"/>
        </w:rPr>
      </w:pPr>
      <w:r>
        <w:rPr>
          <w:lang w:val="en-MY"/>
        </w:rPr>
        <w:t>When user click close</w:t>
      </w:r>
      <w:r w:rsidR="009608C2">
        <w:rPr>
          <w:lang w:val="en-MY"/>
        </w:rPr>
        <w:t>,</w:t>
      </w:r>
      <w:r>
        <w:rPr>
          <w:lang w:val="en-MY"/>
        </w:rPr>
        <w:t xml:space="preserve"> a </w:t>
      </w:r>
      <w:r w:rsidR="004154D2">
        <w:rPr>
          <w:lang w:val="en-MY"/>
        </w:rPr>
        <w:t xml:space="preserve">“confirm </w:t>
      </w:r>
      <w:r w:rsidR="0030260D">
        <w:rPr>
          <w:lang w:val="en-MY"/>
        </w:rPr>
        <w:t>exit"</w:t>
      </w:r>
      <w:r w:rsidR="009608C2">
        <w:rPr>
          <w:lang w:val="en-MY"/>
        </w:rPr>
        <w:t xml:space="preserve"> message will prompt</w:t>
      </w:r>
      <w:r w:rsidR="009137F6">
        <w:rPr>
          <w:lang w:val="en-MY"/>
        </w:rPr>
        <w:t xml:space="preserve">, user can choose “yes” </w:t>
      </w:r>
      <w:r w:rsidR="0076170B">
        <w:rPr>
          <w:lang w:val="en-MY"/>
        </w:rPr>
        <w:t>or</w:t>
      </w:r>
      <w:r w:rsidR="009137F6">
        <w:rPr>
          <w:lang w:val="en-MY"/>
        </w:rPr>
        <w:t xml:space="preserve"> “no” </w:t>
      </w:r>
      <w:r w:rsidR="007236AD">
        <w:rPr>
          <w:lang w:val="en-MY"/>
        </w:rPr>
        <w:t xml:space="preserve">for </w:t>
      </w:r>
      <w:r w:rsidR="00A025C0">
        <w:rPr>
          <w:lang w:val="en-MY"/>
        </w:rPr>
        <w:t xml:space="preserve">choosing </w:t>
      </w:r>
      <w:r w:rsidR="00420B99">
        <w:rPr>
          <w:lang w:val="en-MY"/>
        </w:rPr>
        <w:t>whether need to save changes</w:t>
      </w:r>
      <w:r w:rsidR="00951355">
        <w:rPr>
          <w:lang w:val="en-MY"/>
        </w:rPr>
        <w:t xml:space="preserve">, if </w:t>
      </w:r>
      <w:r w:rsidR="009D1948">
        <w:rPr>
          <w:lang w:val="en-MY"/>
        </w:rPr>
        <w:t>click “Cancel”</w:t>
      </w:r>
      <w:r w:rsidR="009C584A">
        <w:rPr>
          <w:lang w:val="en-MY"/>
        </w:rPr>
        <w:t xml:space="preserve"> it will </w:t>
      </w:r>
      <w:r w:rsidR="007F09F8">
        <w:rPr>
          <w:lang w:val="en-MY"/>
        </w:rPr>
        <w:t xml:space="preserve">do nothing and </w:t>
      </w:r>
      <w:r w:rsidR="00977725">
        <w:rPr>
          <w:lang w:val="en-MY"/>
        </w:rPr>
        <w:t xml:space="preserve">return to </w:t>
      </w:r>
      <w:r w:rsidR="00B873A3">
        <w:rPr>
          <w:lang w:val="en-MY"/>
        </w:rPr>
        <w:t>purchase order list</w:t>
      </w:r>
      <w:r w:rsidR="00420B99">
        <w:rPr>
          <w:lang w:val="en-MY"/>
        </w:rPr>
        <w:t>.</w:t>
      </w:r>
      <w:r w:rsidR="00B873A3">
        <w:rPr>
          <w:lang w:val="en-MY"/>
        </w:rPr>
        <w:t xml:space="preserve"> This </w:t>
      </w:r>
      <w:r w:rsidR="00071AA3">
        <w:rPr>
          <w:lang w:val="en-MY"/>
        </w:rPr>
        <w:t>prevents</w:t>
      </w:r>
      <w:r w:rsidR="00B873A3">
        <w:rPr>
          <w:lang w:val="en-MY"/>
        </w:rPr>
        <w:t xml:space="preserve"> user exit without saving</w:t>
      </w:r>
      <w:r w:rsidR="00420B99">
        <w:rPr>
          <w:lang w:val="en-MY"/>
        </w:rPr>
        <w:t>.</w:t>
      </w:r>
    </w:p>
    <w:p w14:paraId="7A3A6AEB" w14:textId="77777777" w:rsidR="00890501" w:rsidRDefault="00890501" w:rsidP="00071AA3">
      <w:pPr>
        <w:adjustRightInd w:val="0"/>
        <w:snapToGrid w:val="0"/>
        <w:spacing w:after="0"/>
        <w:contextualSpacing/>
        <w:jc w:val="left"/>
        <w:rPr>
          <w:rFonts w:eastAsiaTheme="majorEastAsia" w:cstheme="majorBidi"/>
          <w:b/>
          <w:kern w:val="2"/>
          <w:sz w:val="30"/>
          <w:szCs w:val="32"/>
          <w:lang w:val="en-MY"/>
          <w14:ligatures w14:val="standardContextual"/>
        </w:rPr>
      </w:pPr>
      <w:bookmarkStart w:id="61" w:name="_Toc199772202"/>
      <w:bookmarkStart w:id="62" w:name="_Toc199772246"/>
      <w:bookmarkStart w:id="63" w:name="_Toc199772402"/>
      <w:r>
        <w:br w:type="page"/>
      </w:r>
    </w:p>
    <w:p w14:paraId="6C500D96" w14:textId="4C15DBC9" w:rsidR="007B7F52" w:rsidRDefault="008319D6" w:rsidP="00071AA3">
      <w:pPr>
        <w:pStyle w:val="Heading2"/>
        <w:adjustRightInd w:val="0"/>
        <w:snapToGrid w:val="0"/>
        <w:spacing w:before="0" w:after="0" w:line="360" w:lineRule="auto"/>
        <w:contextualSpacing/>
      </w:pPr>
      <w:r>
        <w:lastRenderedPageBreak/>
        <w:t xml:space="preserve"> </w:t>
      </w:r>
      <w:bookmarkStart w:id="64" w:name="_Toc199885244"/>
      <w:r w:rsidR="005A2D61" w:rsidRPr="001E6CCA">
        <w:t>2.4 Inventory Manager</w:t>
      </w:r>
      <w:bookmarkEnd w:id="61"/>
      <w:bookmarkEnd w:id="62"/>
      <w:bookmarkEnd w:id="63"/>
      <w:bookmarkEnd w:id="64"/>
    </w:p>
    <w:p w14:paraId="2ECDF832" w14:textId="19088A6E" w:rsidR="00643C58" w:rsidRDefault="00C00C9E" w:rsidP="00071AA3">
      <w:pPr>
        <w:keepNext/>
        <w:adjustRightInd w:val="0"/>
        <w:snapToGrid w:val="0"/>
        <w:spacing w:after="0"/>
        <w:contextualSpacing/>
        <w:jc w:val="center"/>
      </w:pPr>
      <w:r w:rsidRPr="00C00C9E">
        <w:rPr>
          <w:noProof/>
        </w:rPr>
        <w:drawing>
          <wp:inline distT="0" distB="0" distL="0" distR="0" wp14:anchorId="20B8A09A" wp14:editId="210F3F37">
            <wp:extent cx="4610099" cy="4091940"/>
            <wp:effectExtent l="0" t="0" r="635" b="3810"/>
            <wp:docPr id="12840387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38715" name="Picture 1" descr="A screenshot of a computer screen&#10;&#10;AI-generated content may be incorrect."/>
                    <pic:cNvPicPr/>
                  </pic:nvPicPr>
                  <pic:blipFill>
                    <a:blip r:embed="rId74"/>
                    <a:stretch>
                      <a:fillRect/>
                    </a:stretch>
                  </pic:blipFill>
                  <pic:spPr>
                    <a:xfrm>
                      <a:off x="0" y="0"/>
                      <a:ext cx="4612645" cy="4094200"/>
                    </a:xfrm>
                    <a:prstGeom prst="rect">
                      <a:avLst/>
                    </a:prstGeom>
                  </pic:spPr>
                </pic:pic>
              </a:graphicData>
            </a:graphic>
          </wp:inline>
        </w:drawing>
      </w:r>
    </w:p>
    <w:p w14:paraId="72234A5E" w14:textId="15CE8C4F" w:rsidR="006A072D" w:rsidRPr="00071AA3" w:rsidRDefault="00643C58" w:rsidP="00071AA3">
      <w:pPr>
        <w:pStyle w:val="Caption"/>
        <w:adjustRightInd w:val="0"/>
        <w:snapToGrid w:val="0"/>
        <w:spacing w:after="0" w:line="360" w:lineRule="auto"/>
        <w:contextualSpacing/>
        <w:rPr>
          <w:bCs/>
          <w:color w:val="auto"/>
          <w:lang w:val="en-MY"/>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61</w:t>
      </w:r>
      <w:r w:rsidRPr="00071AA3">
        <w:rPr>
          <w:bCs/>
          <w:color w:val="auto"/>
        </w:rPr>
        <w:fldChar w:fldCharType="end"/>
      </w:r>
      <w:r w:rsidRPr="00071AA3">
        <w:rPr>
          <w:bCs/>
          <w:color w:val="auto"/>
        </w:rPr>
        <w:t>: Main page for Inventory Manager</w:t>
      </w:r>
      <w:r w:rsidR="00A8002C" w:rsidRPr="00071AA3">
        <w:rPr>
          <w:bCs/>
          <w:color w:val="auto"/>
        </w:rPr>
        <w:tab/>
      </w:r>
    </w:p>
    <w:p w14:paraId="4B0AA330" w14:textId="739383B1" w:rsidR="006A072D" w:rsidRPr="006A072D" w:rsidRDefault="00B7080B" w:rsidP="00071AA3">
      <w:pPr>
        <w:adjustRightInd w:val="0"/>
        <w:snapToGrid w:val="0"/>
        <w:spacing w:after="0"/>
        <w:contextualSpacing/>
      </w:pPr>
      <w:r w:rsidRPr="00F44730">
        <w:t xml:space="preserve">This is the </w:t>
      </w:r>
      <w:r w:rsidR="00F44730" w:rsidRPr="00F44730">
        <w:t>main page</w:t>
      </w:r>
      <w:r w:rsidRPr="00F44730">
        <w:t xml:space="preserve"> of </w:t>
      </w:r>
      <w:r w:rsidR="00F44730" w:rsidRPr="00F44730">
        <w:t xml:space="preserve">the </w:t>
      </w:r>
      <w:r w:rsidRPr="00F44730">
        <w:t>Inventory Manager</w:t>
      </w:r>
      <w:r w:rsidR="00F44730" w:rsidRPr="00F44730">
        <w:t>,</w:t>
      </w:r>
      <w:r w:rsidRPr="00F44730">
        <w:t xml:space="preserve"> which </w:t>
      </w:r>
      <w:r w:rsidR="00F44730" w:rsidRPr="00F44730">
        <w:t>is displayed</w:t>
      </w:r>
      <w:r w:rsidRPr="00F44730">
        <w:t xml:space="preserve"> after </w:t>
      </w:r>
      <w:r w:rsidR="00F44730" w:rsidRPr="00F44730">
        <w:t>logging into the</w:t>
      </w:r>
      <w:r w:rsidRPr="00F44730">
        <w:t xml:space="preserve"> Inventory Manager. </w:t>
      </w:r>
      <w:r w:rsidR="00F44730" w:rsidRPr="00F44730">
        <w:t xml:space="preserve">Here the Inventory Manager can select </w:t>
      </w:r>
      <w:r w:rsidR="007F0777">
        <w:rPr>
          <w:rFonts w:hint="eastAsia"/>
        </w:rPr>
        <w:t>View</w:t>
      </w:r>
      <w:r w:rsidR="007F0777">
        <w:rPr>
          <w:lang w:val="en-US"/>
        </w:rPr>
        <w:t xml:space="preserve"> </w:t>
      </w:r>
      <w:r w:rsidR="002C6FFF">
        <w:rPr>
          <w:lang w:val="en-US"/>
        </w:rPr>
        <w:t>List of Items</w:t>
      </w:r>
      <w:r w:rsidR="00F44730" w:rsidRPr="00F44730">
        <w:t xml:space="preserve">, </w:t>
      </w:r>
      <w:r w:rsidR="00A31827">
        <w:t>Update Stocks</w:t>
      </w:r>
      <w:r w:rsidR="00F44730" w:rsidRPr="00F44730">
        <w:t xml:space="preserve">, </w:t>
      </w:r>
      <w:r w:rsidR="00A31827">
        <w:t>Set Stock Levels</w:t>
      </w:r>
      <w:r w:rsidR="00F44730" w:rsidRPr="00F44730">
        <w:t xml:space="preserve">, </w:t>
      </w:r>
      <w:r w:rsidR="00A31827">
        <w:t>View Purchase Reports</w:t>
      </w:r>
      <w:r w:rsidR="00F30DDC">
        <w:t>, Generate Stock Reports</w:t>
      </w:r>
      <w:r w:rsidR="00F44730" w:rsidRPr="00F44730">
        <w:t xml:space="preserve"> and </w:t>
      </w:r>
      <w:r w:rsidR="00A31827">
        <w:t>Logout</w:t>
      </w:r>
      <w:r w:rsidR="00F44730" w:rsidRPr="00F44730">
        <w:t xml:space="preserve"> operations.</w:t>
      </w:r>
    </w:p>
    <w:p w14:paraId="08099DFA" w14:textId="77777777" w:rsidR="008A29B0" w:rsidRDefault="008A29B0" w:rsidP="00071AA3">
      <w:pPr>
        <w:adjustRightInd w:val="0"/>
        <w:snapToGrid w:val="0"/>
        <w:spacing w:after="0"/>
        <w:contextualSpacing/>
        <w:rPr>
          <w:lang w:val="en-MY"/>
        </w:rPr>
      </w:pPr>
    </w:p>
    <w:p w14:paraId="7B5EA3A0" w14:textId="77777777" w:rsidR="008A29B0" w:rsidRDefault="008A29B0" w:rsidP="00071AA3">
      <w:pPr>
        <w:adjustRightInd w:val="0"/>
        <w:snapToGrid w:val="0"/>
        <w:spacing w:after="0"/>
        <w:contextualSpacing/>
        <w:rPr>
          <w:lang w:val="en-MY"/>
        </w:rPr>
      </w:pPr>
    </w:p>
    <w:p w14:paraId="728C2956" w14:textId="77777777" w:rsidR="008A29B0" w:rsidRDefault="008A29B0" w:rsidP="00071AA3">
      <w:pPr>
        <w:adjustRightInd w:val="0"/>
        <w:snapToGrid w:val="0"/>
        <w:spacing w:after="0"/>
        <w:contextualSpacing/>
        <w:rPr>
          <w:lang w:val="en-MY"/>
        </w:rPr>
      </w:pPr>
    </w:p>
    <w:p w14:paraId="40C2E17A" w14:textId="77777777" w:rsidR="008A29B0" w:rsidRDefault="008A29B0" w:rsidP="00071AA3">
      <w:pPr>
        <w:adjustRightInd w:val="0"/>
        <w:snapToGrid w:val="0"/>
        <w:spacing w:after="0"/>
        <w:contextualSpacing/>
        <w:rPr>
          <w:lang w:val="en-MY"/>
        </w:rPr>
      </w:pPr>
    </w:p>
    <w:p w14:paraId="6C43DE41" w14:textId="77777777" w:rsidR="008A29B0" w:rsidRDefault="008A29B0" w:rsidP="00071AA3">
      <w:pPr>
        <w:adjustRightInd w:val="0"/>
        <w:snapToGrid w:val="0"/>
        <w:spacing w:after="0"/>
        <w:contextualSpacing/>
        <w:rPr>
          <w:lang w:val="en-MY"/>
        </w:rPr>
      </w:pPr>
    </w:p>
    <w:p w14:paraId="182B24AA" w14:textId="77777777" w:rsidR="008A29B0" w:rsidRDefault="008A29B0" w:rsidP="00071AA3">
      <w:pPr>
        <w:adjustRightInd w:val="0"/>
        <w:snapToGrid w:val="0"/>
        <w:spacing w:after="0"/>
        <w:contextualSpacing/>
        <w:rPr>
          <w:lang w:val="en-MY"/>
        </w:rPr>
      </w:pPr>
    </w:p>
    <w:p w14:paraId="40F89844" w14:textId="79993D75" w:rsidR="008A29B0" w:rsidRDefault="008A29B0" w:rsidP="00071AA3">
      <w:pPr>
        <w:adjustRightInd w:val="0"/>
        <w:snapToGrid w:val="0"/>
        <w:spacing w:after="0"/>
        <w:contextualSpacing/>
        <w:rPr>
          <w:lang w:val="en-MY"/>
        </w:rPr>
      </w:pPr>
    </w:p>
    <w:p w14:paraId="09E12BE8" w14:textId="22C53160" w:rsidR="00643C58" w:rsidRDefault="00026079" w:rsidP="00071AA3">
      <w:pPr>
        <w:keepNext/>
        <w:adjustRightInd w:val="0"/>
        <w:snapToGrid w:val="0"/>
        <w:spacing w:after="0"/>
        <w:contextualSpacing/>
        <w:jc w:val="center"/>
      </w:pPr>
      <w:r w:rsidRPr="00026079">
        <w:rPr>
          <w:noProof/>
          <w:lang w:val="en-MY"/>
        </w:rPr>
        <w:lastRenderedPageBreak/>
        <w:drawing>
          <wp:inline distT="0" distB="0" distL="0" distR="0" wp14:anchorId="213B2CCC" wp14:editId="7F88FE7B">
            <wp:extent cx="5668166" cy="4648849"/>
            <wp:effectExtent l="0" t="0" r="8890" b="0"/>
            <wp:docPr id="156627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7732" name="Picture 1" descr="A screenshot of a computer&#10;&#10;AI-generated content may be incorrect."/>
                    <pic:cNvPicPr/>
                  </pic:nvPicPr>
                  <pic:blipFill>
                    <a:blip r:embed="rId75"/>
                    <a:stretch>
                      <a:fillRect/>
                    </a:stretch>
                  </pic:blipFill>
                  <pic:spPr>
                    <a:xfrm>
                      <a:off x="0" y="0"/>
                      <a:ext cx="5668166" cy="4648849"/>
                    </a:xfrm>
                    <a:prstGeom prst="rect">
                      <a:avLst/>
                    </a:prstGeom>
                  </pic:spPr>
                </pic:pic>
              </a:graphicData>
            </a:graphic>
          </wp:inline>
        </w:drawing>
      </w:r>
    </w:p>
    <w:p w14:paraId="4742A8C9" w14:textId="3B8AEDE9" w:rsidR="008A29B0" w:rsidRPr="00071AA3" w:rsidRDefault="00643C58" w:rsidP="00071AA3">
      <w:pPr>
        <w:pStyle w:val="Caption"/>
        <w:adjustRightInd w:val="0"/>
        <w:snapToGrid w:val="0"/>
        <w:spacing w:after="0" w:line="360" w:lineRule="auto"/>
        <w:contextualSpacing/>
        <w:rPr>
          <w:bCs/>
          <w:color w:val="auto"/>
          <w:lang w:val="en-MY"/>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62</w:t>
      </w:r>
      <w:r w:rsidRPr="00071AA3">
        <w:rPr>
          <w:bCs/>
          <w:color w:val="auto"/>
        </w:rPr>
        <w:fldChar w:fldCharType="end"/>
      </w:r>
      <w:r w:rsidRPr="00071AA3">
        <w:rPr>
          <w:bCs/>
          <w:color w:val="auto"/>
        </w:rPr>
        <w:t>: View List of Items for Inventory Manager</w:t>
      </w:r>
    </w:p>
    <w:p w14:paraId="6F1D1078" w14:textId="79966A85" w:rsidR="008F702B" w:rsidRPr="00A31827" w:rsidRDefault="006A746D" w:rsidP="00071AA3">
      <w:pPr>
        <w:adjustRightInd w:val="0"/>
        <w:snapToGrid w:val="0"/>
        <w:spacing w:after="0"/>
        <w:contextualSpacing/>
        <w:jc w:val="left"/>
      </w:pPr>
      <w:r w:rsidRPr="001136C9">
        <w:rPr>
          <w:rFonts w:cs="Times New Roman"/>
          <w:szCs w:val="24"/>
          <w:lang w:eastAsia="en-US"/>
        </w:rPr>
        <w:t>After clicking the button, the manager will be taken to the "View List of Items" page, which will display a table, a combo box and a button “Back”.</w:t>
      </w:r>
      <w:r w:rsidR="008F702B">
        <w:rPr>
          <w:rFonts w:cs="Times New Roman"/>
          <w:szCs w:val="24"/>
          <w:lang w:eastAsia="en-US"/>
        </w:rPr>
        <w:t xml:space="preserve"> </w:t>
      </w:r>
      <w:r w:rsidR="008F702B" w:rsidRPr="00F61652">
        <w:t xml:space="preserve">The table displays the </w:t>
      </w:r>
      <w:r w:rsidR="008F702B">
        <w:t>items</w:t>
      </w:r>
      <w:r w:rsidR="008F702B" w:rsidRPr="00F61652">
        <w:t xml:space="preserve"> details read from item</w:t>
      </w:r>
      <w:r w:rsidR="00CF415A">
        <w:t xml:space="preserve"> text file</w:t>
      </w:r>
      <w:r w:rsidR="008F702B" w:rsidRPr="00F61652">
        <w:t xml:space="preserve">. In addition, when the inventory manager views the table, table cannot be edited and is for viewing only. </w:t>
      </w:r>
      <w:r w:rsidR="005C6004">
        <w:t>Moreover</w:t>
      </w:r>
      <w:r w:rsidR="008F702B" w:rsidRPr="00F61652">
        <w:t xml:space="preserve">, </w:t>
      </w:r>
      <w:r w:rsidR="008F702B">
        <w:t xml:space="preserve">user </w:t>
      </w:r>
      <w:r w:rsidR="008F702B" w:rsidRPr="00F61652">
        <w:t xml:space="preserve">can directly select the </w:t>
      </w:r>
      <w:r w:rsidR="008F702B">
        <w:t>Item</w:t>
      </w:r>
      <w:r w:rsidR="008F702B" w:rsidRPr="00F61652">
        <w:t xml:space="preserve"> ID/</w:t>
      </w:r>
      <w:r w:rsidR="008F702B">
        <w:t>Item</w:t>
      </w:r>
      <w:r w:rsidR="008F702B" w:rsidRPr="00F61652">
        <w:t xml:space="preserve"> </w:t>
      </w:r>
      <w:r w:rsidR="008F702B">
        <w:t>N</w:t>
      </w:r>
      <w:r w:rsidR="008F702B" w:rsidRPr="00F61652">
        <w:t xml:space="preserve">ame to view from the combo box, and the matching rows will be highlighted in the table. </w:t>
      </w:r>
      <w:r w:rsidR="008F702B">
        <w:t>Lastly</w:t>
      </w:r>
      <w:r w:rsidR="008F702B" w:rsidRPr="00F61652">
        <w:t xml:space="preserve">, user click button </w:t>
      </w:r>
      <w:r w:rsidR="008F702B">
        <w:t>“Button”</w:t>
      </w:r>
      <w:r w:rsidR="008F702B" w:rsidRPr="00F61652">
        <w:t xml:space="preserve"> to return to the main page.</w:t>
      </w:r>
    </w:p>
    <w:p w14:paraId="125437EA" w14:textId="490DC44E" w:rsidR="006A746D" w:rsidRPr="001136C9" w:rsidRDefault="006A746D" w:rsidP="00071AA3">
      <w:pPr>
        <w:adjustRightInd w:val="0"/>
        <w:snapToGrid w:val="0"/>
        <w:spacing w:after="0"/>
        <w:contextualSpacing/>
        <w:rPr>
          <w:rFonts w:cs="Times New Roman"/>
          <w:szCs w:val="24"/>
          <w:lang w:eastAsia="en-US"/>
        </w:rPr>
      </w:pPr>
    </w:p>
    <w:p w14:paraId="5EDD2817" w14:textId="77777777" w:rsidR="008A29B0" w:rsidRDefault="008A29B0" w:rsidP="00071AA3">
      <w:pPr>
        <w:adjustRightInd w:val="0"/>
        <w:snapToGrid w:val="0"/>
        <w:spacing w:after="0"/>
        <w:contextualSpacing/>
        <w:rPr>
          <w:lang w:val="en-MY"/>
        </w:rPr>
      </w:pPr>
    </w:p>
    <w:p w14:paraId="7F6D1836" w14:textId="77777777" w:rsidR="008A29B0" w:rsidRDefault="008A29B0" w:rsidP="00071AA3">
      <w:pPr>
        <w:adjustRightInd w:val="0"/>
        <w:snapToGrid w:val="0"/>
        <w:spacing w:after="0"/>
        <w:contextualSpacing/>
        <w:rPr>
          <w:lang w:val="en-MY"/>
        </w:rPr>
      </w:pPr>
    </w:p>
    <w:p w14:paraId="463EB2A9" w14:textId="77777777" w:rsidR="008A29B0" w:rsidRDefault="008A29B0" w:rsidP="00071AA3">
      <w:pPr>
        <w:adjustRightInd w:val="0"/>
        <w:snapToGrid w:val="0"/>
        <w:spacing w:after="0"/>
        <w:contextualSpacing/>
        <w:rPr>
          <w:lang w:val="en-MY"/>
        </w:rPr>
      </w:pPr>
    </w:p>
    <w:p w14:paraId="40D5F070" w14:textId="77777777" w:rsidR="008A29B0" w:rsidRDefault="008A29B0" w:rsidP="00071AA3">
      <w:pPr>
        <w:adjustRightInd w:val="0"/>
        <w:snapToGrid w:val="0"/>
        <w:spacing w:after="0"/>
        <w:contextualSpacing/>
        <w:rPr>
          <w:lang w:val="en-MY"/>
        </w:rPr>
      </w:pPr>
    </w:p>
    <w:p w14:paraId="48B21F95" w14:textId="0D65E6A0" w:rsidR="008A29B0" w:rsidRDefault="00241740" w:rsidP="00071AA3">
      <w:pPr>
        <w:adjustRightInd w:val="0"/>
        <w:snapToGrid w:val="0"/>
        <w:spacing w:after="0"/>
        <w:contextualSpacing/>
        <w:jc w:val="center"/>
        <w:rPr>
          <w:lang w:val="en-MY"/>
        </w:rPr>
      </w:pPr>
      <w:r>
        <w:rPr>
          <w:noProof/>
          <w:lang w:val="en-MY"/>
          <w14:ligatures w14:val="standardContextual"/>
        </w:rPr>
        <w:lastRenderedPageBreak/>
        <w:drawing>
          <wp:inline distT="0" distB="0" distL="0" distR="0" wp14:anchorId="5DA2FE76" wp14:editId="1A5D1707">
            <wp:extent cx="5770418" cy="2004060"/>
            <wp:effectExtent l="0" t="0" r="1905" b="0"/>
            <wp:docPr id="79385159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1593" name="Picture 15" descr="A screen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787425" cy="2009966"/>
                    </a:xfrm>
                    <a:prstGeom prst="rect">
                      <a:avLst/>
                    </a:prstGeom>
                  </pic:spPr>
                </pic:pic>
              </a:graphicData>
            </a:graphic>
          </wp:inline>
        </w:drawing>
      </w:r>
    </w:p>
    <w:p w14:paraId="3AD1C5C6" w14:textId="75DDD3C8" w:rsidR="00B712DA" w:rsidRPr="00071AA3" w:rsidRDefault="00B712DA" w:rsidP="00071AA3">
      <w:pPr>
        <w:pStyle w:val="Caption"/>
        <w:adjustRightInd w:val="0"/>
        <w:snapToGrid w:val="0"/>
        <w:spacing w:after="0" w:line="360" w:lineRule="auto"/>
        <w:contextualSpacing/>
        <w:rPr>
          <w:rFonts w:cs="Times New Roman"/>
          <w:b w:val="0"/>
          <w:i w:val="0"/>
          <w:iCs w:val="0"/>
          <w:color w:val="auto"/>
          <w:sz w:val="24"/>
          <w:szCs w:val="24"/>
          <w:lang w:eastAsia="en-US"/>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63</w:t>
      </w:r>
      <w:r w:rsidRPr="00071AA3">
        <w:rPr>
          <w:bCs/>
          <w:color w:val="auto"/>
        </w:rPr>
        <w:fldChar w:fldCharType="end"/>
      </w:r>
      <w:r w:rsidRPr="00071AA3">
        <w:rPr>
          <w:bCs/>
          <w:color w:val="auto"/>
        </w:rPr>
        <w:t xml:space="preserve">: </w:t>
      </w:r>
      <w:r w:rsidR="00EA0FCA" w:rsidRPr="00071AA3">
        <w:rPr>
          <w:bCs/>
          <w:color w:val="auto"/>
        </w:rPr>
        <w:t>Up</w:t>
      </w:r>
      <w:r w:rsidR="008255C0" w:rsidRPr="00071AA3">
        <w:rPr>
          <w:bCs/>
          <w:color w:val="auto"/>
        </w:rPr>
        <w:t>date Stocks</w:t>
      </w:r>
      <w:r w:rsidRPr="00071AA3">
        <w:rPr>
          <w:bCs/>
          <w:color w:val="auto"/>
        </w:rPr>
        <w:t xml:space="preserve"> for Inventory Manager</w:t>
      </w:r>
    </w:p>
    <w:p w14:paraId="3ACD44ED" w14:textId="253081CA" w:rsidR="000C64EC" w:rsidRDefault="008A6BC7" w:rsidP="00071AA3">
      <w:pPr>
        <w:adjustRightInd w:val="0"/>
        <w:snapToGrid w:val="0"/>
        <w:spacing w:after="0"/>
        <w:contextualSpacing/>
      </w:pPr>
      <w:r w:rsidRPr="001136C9">
        <w:rPr>
          <w:rFonts w:cs="Times New Roman"/>
          <w:szCs w:val="24"/>
          <w:lang w:eastAsia="en-US"/>
        </w:rPr>
        <w:t>After clicking the button, the manager will be taken to the "</w:t>
      </w:r>
      <w:r>
        <w:rPr>
          <w:rFonts w:cs="Times New Roman"/>
          <w:szCs w:val="24"/>
          <w:lang w:eastAsia="en-US"/>
        </w:rPr>
        <w:t>Update Stocks</w:t>
      </w:r>
      <w:r w:rsidRPr="001136C9">
        <w:rPr>
          <w:rFonts w:cs="Times New Roman"/>
          <w:szCs w:val="24"/>
          <w:lang w:eastAsia="en-US"/>
        </w:rPr>
        <w:t>" page, which will display a table, a combo box</w:t>
      </w:r>
      <w:r w:rsidR="00A826DD">
        <w:rPr>
          <w:rFonts w:cs="Times New Roman"/>
          <w:szCs w:val="24"/>
          <w:lang w:eastAsia="en-US"/>
        </w:rPr>
        <w:t>,</w:t>
      </w:r>
      <w:r w:rsidRPr="001136C9">
        <w:rPr>
          <w:rFonts w:cs="Times New Roman"/>
          <w:szCs w:val="24"/>
          <w:lang w:eastAsia="en-US"/>
        </w:rPr>
        <w:t xml:space="preserve"> button “Back”</w:t>
      </w:r>
      <w:r w:rsidR="00A826DD">
        <w:rPr>
          <w:rFonts w:cs="Times New Roman"/>
          <w:szCs w:val="24"/>
          <w:lang w:eastAsia="en-US"/>
        </w:rPr>
        <w:t>, button “Update” and button “Save”</w:t>
      </w:r>
      <w:r w:rsidRPr="001136C9">
        <w:rPr>
          <w:rFonts w:cs="Times New Roman"/>
          <w:szCs w:val="24"/>
          <w:lang w:eastAsia="en-US"/>
        </w:rPr>
        <w:t>.</w:t>
      </w:r>
      <w:r>
        <w:rPr>
          <w:rFonts w:cs="Times New Roman"/>
          <w:szCs w:val="24"/>
          <w:lang w:eastAsia="en-US"/>
        </w:rPr>
        <w:t xml:space="preserve"> </w:t>
      </w:r>
      <w:r w:rsidRPr="00F61652">
        <w:t xml:space="preserve">The table displays the </w:t>
      </w:r>
      <w:r>
        <w:t>order</w:t>
      </w:r>
      <w:r w:rsidRPr="00F61652">
        <w:t xml:space="preserve"> details read from </w:t>
      </w:r>
      <w:r>
        <w:t>Order</w:t>
      </w:r>
      <w:r w:rsidR="00C41441">
        <w:t xml:space="preserve"> text file. </w:t>
      </w:r>
      <w:r w:rsidR="00A80079" w:rsidRPr="00F61652">
        <w:t xml:space="preserve">In addition, when the inventory manager views the table, table cannot be edited and is for viewing only. In addition, </w:t>
      </w:r>
      <w:r w:rsidR="00A80079">
        <w:t xml:space="preserve">user </w:t>
      </w:r>
      <w:r w:rsidR="00A80079" w:rsidRPr="00F61652">
        <w:t xml:space="preserve">can directly select the </w:t>
      </w:r>
      <w:r w:rsidR="00E77734">
        <w:t>Order</w:t>
      </w:r>
      <w:r w:rsidR="00A80079" w:rsidRPr="00F61652">
        <w:t xml:space="preserve"> ID/</w:t>
      </w:r>
      <w:r w:rsidR="00E77734">
        <w:t xml:space="preserve">PO </w:t>
      </w:r>
      <w:r w:rsidR="00347D60">
        <w:t>ID</w:t>
      </w:r>
      <w:r w:rsidR="00A80079" w:rsidRPr="00F61652">
        <w:t xml:space="preserve"> to view from the combo box, and the matching rows will be highlighted in the table. </w:t>
      </w:r>
      <w:r w:rsidR="00A80079">
        <w:t>Lastly</w:t>
      </w:r>
      <w:r w:rsidR="00A80079" w:rsidRPr="00F61652">
        <w:t xml:space="preserve">, user click button </w:t>
      </w:r>
      <w:r w:rsidR="00A80079">
        <w:t>“Button”</w:t>
      </w:r>
      <w:r w:rsidR="00A80079" w:rsidRPr="00F61652">
        <w:t xml:space="preserve"> to return to the main page.</w:t>
      </w:r>
    </w:p>
    <w:p w14:paraId="16D954B1" w14:textId="77777777" w:rsidR="00071AA3" w:rsidRDefault="00071AA3" w:rsidP="00071AA3">
      <w:pPr>
        <w:adjustRightInd w:val="0"/>
        <w:snapToGrid w:val="0"/>
        <w:spacing w:after="0"/>
        <w:contextualSpacing/>
        <w:jc w:val="left"/>
      </w:pPr>
    </w:p>
    <w:p w14:paraId="05E4F052" w14:textId="1C56B6A0" w:rsidR="00A05273" w:rsidRPr="00A31827" w:rsidRDefault="000017F0" w:rsidP="00071AA3">
      <w:pPr>
        <w:adjustRightInd w:val="0"/>
        <w:snapToGrid w:val="0"/>
        <w:spacing w:after="0"/>
        <w:contextualSpacing/>
        <w:jc w:val="center"/>
      </w:pPr>
      <w:r>
        <w:rPr>
          <w:noProof/>
          <w14:ligatures w14:val="standardContextual"/>
        </w:rPr>
        <w:drawing>
          <wp:inline distT="0" distB="0" distL="0" distR="0" wp14:anchorId="45A8E3BA" wp14:editId="71240C4B">
            <wp:extent cx="5731510" cy="1375410"/>
            <wp:effectExtent l="0" t="0" r="2540" b="0"/>
            <wp:docPr id="1650338833"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38833" name="Picture 18"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375410"/>
                    </a:xfrm>
                    <a:prstGeom prst="rect">
                      <a:avLst/>
                    </a:prstGeom>
                  </pic:spPr>
                </pic:pic>
              </a:graphicData>
            </a:graphic>
          </wp:inline>
        </w:drawing>
      </w:r>
    </w:p>
    <w:p w14:paraId="3E5A37ED" w14:textId="77777777" w:rsidR="00071AA3" w:rsidRDefault="000C64EC" w:rsidP="00071AA3">
      <w:pPr>
        <w:pStyle w:val="Caption"/>
        <w:adjustRightInd w:val="0"/>
        <w:snapToGrid w:val="0"/>
        <w:spacing w:after="0" w:line="360" w:lineRule="auto"/>
        <w:contextualSpacing/>
        <w:rPr>
          <w:bCs/>
          <w:color w:val="auto"/>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64</w:t>
      </w:r>
      <w:r w:rsidRPr="00071AA3">
        <w:rPr>
          <w:bCs/>
          <w:color w:val="auto"/>
        </w:rPr>
        <w:fldChar w:fldCharType="end"/>
      </w:r>
      <w:r w:rsidRPr="00071AA3">
        <w:rPr>
          <w:bCs/>
          <w:color w:val="auto"/>
        </w:rPr>
        <w:t>: Update Stocks for Inventory Manager</w:t>
      </w:r>
    </w:p>
    <w:p w14:paraId="0AD3436D" w14:textId="60B9435D" w:rsidR="000C64EC" w:rsidRPr="00071AA3" w:rsidRDefault="000C64EC" w:rsidP="00071AA3">
      <w:pPr>
        <w:pStyle w:val="Caption"/>
        <w:adjustRightInd w:val="0"/>
        <w:snapToGrid w:val="0"/>
        <w:spacing w:after="0" w:line="360" w:lineRule="auto"/>
        <w:contextualSpacing/>
        <w:jc w:val="both"/>
        <w:rPr>
          <w:bCs/>
          <w:color w:val="auto"/>
        </w:rPr>
      </w:pPr>
      <w:r w:rsidRPr="00071AA3">
        <w:rPr>
          <w:bCs/>
          <w:color w:val="auto"/>
        </w:rPr>
        <w:tab/>
      </w:r>
    </w:p>
    <w:p w14:paraId="4692DA73" w14:textId="44F766FE" w:rsidR="000C64EC" w:rsidRDefault="000C64EC" w:rsidP="00071AA3">
      <w:pPr>
        <w:adjustRightInd w:val="0"/>
        <w:snapToGrid w:val="0"/>
        <w:spacing w:after="0"/>
        <w:contextualSpacing/>
      </w:pPr>
      <w:r>
        <w:t>When manager click button “Update” will pop up a confirm dialog “Are you want to update stock</w:t>
      </w:r>
      <w:r w:rsidR="00795953">
        <w:t>?”</w:t>
      </w:r>
      <w:r w:rsidR="00DF7DD5">
        <w:t xml:space="preserve">, then </w:t>
      </w:r>
      <w:r w:rsidR="00303F09">
        <w:t>show</w:t>
      </w:r>
      <w:r w:rsidR="00DF7DD5">
        <w:t xml:space="preserve"> button “Yes” and button “No”.</w:t>
      </w:r>
    </w:p>
    <w:p w14:paraId="1D1CDCE3" w14:textId="77777777" w:rsidR="002B7339" w:rsidRDefault="002B7339" w:rsidP="00071AA3">
      <w:pPr>
        <w:adjustRightInd w:val="0"/>
        <w:snapToGrid w:val="0"/>
        <w:spacing w:after="0"/>
        <w:contextualSpacing/>
      </w:pPr>
    </w:p>
    <w:p w14:paraId="3BDD7E64" w14:textId="77777777" w:rsidR="002B7339" w:rsidRDefault="002B7339" w:rsidP="00071AA3">
      <w:pPr>
        <w:adjustRightInd w:val="0"/>
        <w:snapToGrid w:val="0"/>
        <w:spacing w:after="0"/>
        <w:contextualSpacing/>
      </w:pPr>
    </w:p>
    <w:p w14:paraId="1E57F581" w14:textId="77777777" w:rsidR="002B7339" w:rsidRDefault="002B7339" w:rsidP="00071AA3">
      <w:pPr>
        <w:adjustRightInd w:val="0"/>
        <w:snapToGrid w:val="0"/>
        <w:spacing w:after="0"/>
        <w:contextualSpacing/>
      </w:pPr>
    </w:p>
    <w:p w14:paraId="4398EE7F" w14:textId="77777777" w:rsidR="00071AA3" w:rsidRDefault="00071AA3">
      <w:pPr>
        <w:spacing w:line="278" w:lineRule="auto"/>
        <w:jc w:val="left"/>
      </w:pPr>
      <w:r>
        <w:br w:type="page"/>
      </w:r>
    </w:p>
    <w:p w14:paraId="1E686A5D" w14:textId="26206394" w:rsidR="000C64EC" w:rsidRDefault="000C64EC" w:rsidP="00071AA3">
      <w:pPr>
        <w:adjustRightInd w:val="0"/>
        <w:snapToGrid w:val="0"/>
        <w:spacing w:after="0"/>
        <w:contextualSpacing/>
        <w:jc w:val="center"/>
      </w:pPr>
      <w:r>
        <w:rPr>
          <w:noProof/>
          <w14:ligatures w14:val="standardContextual"/>
        </w:rPr>
        <w:lastRenderedPageBreak/>
        <w:drawing>
          <wp:inline distT="0" distB="0" distL="0" distR="0" wp14:anchorId="6965BA62" wp14:editId="3FF27571">
            <wp:extent cx="5731510" cy="1395730"/>
            <wp:effectExtent l="0" t="0" r="2540" b="0"/>
            <wp:docPr id="178327544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75443" name="Picture 20"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1395730"/>
                    </a:xfrm>
                    <a:prstGeom prst="rect">
                      <a:avLst/>
                    </a:prstGeom>
                  </pic:spPr>
                </pic:pic>
              </a:graphicData>
            </a:graphic>
          </wp:inline>
        </w:drawing>
      </w:r>
    </w:p>
    <w:p w14:paraId="55208DA4" w14:textId="6AB66E83" w:rsidR="002B7339" w:rsidRPr="00071AA3" w:rsidRDefault="002B7339" w:rsidP="00071AA3">
      <w:pPr>
        <w:pStyle w:val="Caption"/>
        <w:adjustRightInd w:val="0"/>
        <w:snapToGrid w:val="0"/>
        <w:spacing w:after="0" w:line="360" w:lineRule="auto"/>
        <w:contextualSpacing/>
        <w:rPr>
          <w:bCs/>
          <w:color w:val="auto"/>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65</w:t>
      </w:r>
      <w:r w:rsidRPr="00071AA3">
        <w:rPr>
          <w:bCs/>
          <w:color w:val="auto"/>
        </w:rPr>
        <w:fldChar w:fldCharType="end"/>
      </w:r>
      <w:r w:rsidRPr="00071AA3">
        <w:rPr>
          <w:bCs/>
          <w:color w:val="auto"/>
        </w:rPr>
        <w:t>: Update Stocks for Inventory Manager</w:t>
      </w:r>
      <w:r w:rsidRPr="00071AA3">
        <w:rPr>
          <w:bCs/>
          <w:color w:val="auto"/>
        </w:rPr>
        <w:tab/>
      </w:r>
    </w:p>
    <w:p w14:paraId="3AA072DC" w14:textId="62898C46" w:rsidR="00696274" w:rsidRDefault="002B7339" w:rsidP="00071AA3">
      <w:pPr>
        <w:adjustRightInd w:val="0"/>
        <w:snapToGrid w:val="0"/>
        <w:spacing w:after="0"/>
        <w:contextualSpacing/>
        <w:jc w:val="left"/>
      </w:pPr>
      <w:r>
        <w:t xml:space="preserve">After </w:t>
      </w:r>
      <w:r w:rsidR="00665B53">
        <w:t xml:space="preserve">click </w:t>
      </w:r>
      <w:r w:rsidR="00DF7DD5">
        <w:t>button “Yes” user can update table. After edit</w:t>
      </w:r>
      <w:r w:rsidR="00A949CA">
        <w:t xml:space="preserve"> the table, click </w:t>
      </w:r>
      <w:r w:rsidR="00656A98">
        <w:t xml:space="preserve">button “Save” then that edit table data also will save </w:t>
      </w:r>
      <w:r w:rsidR="00B7511C">
        <w:t xml:space="preserve">in Order text file and show </w:t>
      </w:r>
      <w:r w:rsidR="00696274">
        <w:t>a message “Successful Update”.</w:t>
      </w:r>
    </w:p>
    <w:p w14:paraId="3C6EF515" w14:textId="77777777" w:rsidR="00071AA3" w:rsidRPr="00A31827" w:rsidRDefault="00071AA3" w:rsidP="00071AA3">
      <w:pPr>
        <w:adjustRightInd w:val="0"/>
        <w:snapToGrid w:val="0"/>
        <w:spacing w:after="0"/>
        <w:contextualSpacing/>
        <w:jc w:val="left"/>
      </w:pPr>
    </w:p>
    <w:p w14:paraId="3AF468F0" w14:textId="2AAE3FE9" w:rsidR="008255C0" w:rsidRPr="008255C0" w:rsidRDefault="005B14B0" w:rsidP="00071AA3">
      <w:pPr>
        <w:adjustRightInd w:val="0"/>
        <w:snapToGrid w:val="0"/>
        <w:spacing w:after="0"/>
        <w:contextualSpacing/>
        <w:jc w:val="center"/>
      </w:pPr>
      <w:r>
        <w:rPr>
          <w:noProof/>
          <w14:ligatures w14:val="standardContextual"/>
        </w:rPr>
        <w:drawing>
          <wp:inline distT="0" distB="0" distL="0" distR="0" wp14:anchorId="79D68D08" wp14:editId="4CA62108">
            <wp:extent cx="5731510" cy="1425575"/>
            <wp:effectExtent l="0" t="0" r="2540" b="3175"/>
            <wp:docPr id="18326747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74791" name="Picture 183267479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1425575"/>
                    </a:xfrm>
                    <a:prstGeom prst="rect">
                      <a:avLst/>
                    </a:prstGeom>
                  </pic:spPr>
                </pic:pic>
              </a:graphicData>
            </a:graphic>
          </wp:inline>
        </w:drawing>
      </w:r>
    </w:p>
    <w:p w14:paraId="48B6E5A7" w14:textId="40A09736" w:rsidR="00303F09" w:rsidRPr="00071AA3" w:rsidRDefault="00303F09" w:rsidP="00071AA3">
      <w:pPr>
        <w:pStyle w:val="Caption"/>
        <w:adjustRightInd w:val="0"/>
        <w:snapToGrid w:val="0"/>
        <w:spacing w:after="0" w:line="360" w:lineRule="auto"/>
        <w:contextualSpacing/>
        <w:rPr>
          <w:bCs/>
          <w:color w:val="auto"/>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66</w:t>
      </w:r>
      <w:r w:rsidRPr="00071AA3">
        <w:rPr>
          <w:bCs/>
          <w:color w:val="auto"/>
        </w:rPr>
        <w:fldChar w:fldCharType="end"/>
      </w:r>
      <w:r w:rsidRPr="00071AA3">
        <w:rPr>
          <w:bCs/>
          <w:color w:val="auto"/>
        </w:rPr>
        <w:t>: Update Stocks for Inventory Manager</w:t>
      </w:r>
      <w:r w:rsidRPr="00071AA3">
        <w:rPr>
          <w:bCs/>
          <w:color w:val="auto"/>
        </w:rPr>
        <w:tab/>
      </w:r>
    </w:p>
    <w:p w14:paraId="51829ED0" w14:textId="5C955F85" w:rsidR="00696274" w:rsidRPr="008255C0" w:rsidRDefault="00696274" w:rsidP="00071AA3">
      <w:pPr>
        <w:adjustRightInd w:val="0"/>
        <w:snapToGrid w:val="0"/>
        <w:spacing w:after="0"/>
        <w:contextualSpacing/>
      </w:pPr>
      <w:r>
        <w:t xml:space="preserve">Click </w:t>
      </w:r>
      <w:r w:rsidR="00303F09">
        <w:t>button “No” will show a message “Cannot update stocks” so user cannot be able to update stocks.</w:t>
      </w:r>
    </w:p>
    <w:p w14:paraId="6AC184EA" w14:textId="493A1743" w:rsidR="003C240D" w:rsidRPr="00303F09" w:rsidRDefault="003C240D" w:rsidP="00071AA3">
      <w:pPr>
        <w:adjustRightInd w:val="0"/>
        <w:snapToGrid w:val="0"/>
        <w:spacing w:after="0"/>
        <w:contextualSpacing/>
        <w:jc w:val="left"/>
        <w:rPr>
          <w:lang w:val="en-MY"/>
        </w:rPr>
      </w:pPr>
    </w:p>
    <w:p w14:paraId="24924B8D" w14:textId="5192A7EA" w:rsidR="00643C58" w:rsidRDefault="00303F09" w:rsidP="00071AA3">
      <w:pPr>
        <w:keepNext/>
        <w:adjustRightInd w:val="0"/>
        <w:snapToGrid w:val="0"/>
        <w:spacing w:after="0"/>
        <w:contextualSpacing/>
        <w:jc w:val="center"/>
      </w:pPr>
      <w:r>
        <w:rPr>
          <w:noProof/>
          <w14:ligatures w14:val="standardContextual"/>
        </w:rPr>
        <w:drawing>
          <wp:inline distT="0" distB="0" distL="0" distR="0" wp14:anchorId="0240A31D" wp14:editId="0B9FF87F">
            <wp:extent cx="5731510" cy="2466975"/>
            <wp:effectExtent l="0" t="0" r="2540" b="9525"/>
            <wp:docPr id="5679735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3513" name="Picture 16"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731510" cy="2466975"/>
                    </a:xfrm>
                    <a:prstGeom prst="rect">
                      <a:avLst/>
                    </a:prstGeom>
                  </pic:spPr>
                </pic:pic>
              </a:graphicData>
            </a:graphic>
          </wp:inline>
        </w:drawing>
      </w:r>
    </w:p>
    <w:p w14:paraId="1895A944" w14:textId="02F49341" w:rsidR="002330E0" w:rsidRPr="00071AA3" w:rsidRDefault="00643C58" w:rsidP="00071AA3">
      <w:pPr>
        <w:pStyle w:val="Caption"/>
        <w:adjustRightInd w:val="0"/>
        <w:snapToGrid w:val="0"/>
        <w:spacing w:after="0" w:line="360" w:lineRule="auto"/>
        <w:contextualSpacing/>
        <w:rPr>
          <w:bCs/>
          <w:color w:val="auto"/>
          <w:lang w:val="en-MY"/>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67</w:t>
      </w:r>
      <w:r w:rsidRPr="00071AA3">
        <w:rPr>
          <w:bCs/>
          <w:color w:val="auto"/>
        </w:rPr>
        <w:fldChar w:fldCharType="end"/>
      </w:r>
      <w:r w:rsidRPr="00071AA3">
        <w:rPr>
          <w:bCs/>
          <w:color w:val="auto"/>
        </w:rPr>
        <w:t>: Set Stock Levels for Inventory Manager</w:t>
      </w:r>
    </w:p>
    <w:p w14:paraId="56A0B375" w14:textId="77777777" w:rsidR="00332CE0" w:rsidRDefault="002330E0" w:rsidP="00071AA3">
      <w:pPr>
        <w:adjustRightInd w:val="0"/>
        <w:snapToGrid w:val="0"/>
        <w:spacing w:after="0"/>
        <w:contextualSpacing/>
        <w:jc w:val="left"/>
      </w:pPr>
      <w:r w:rsidRPr="001136C9">
        <w:rPr>
          <w:rFonts w:cs="Times New Roman"/>
          <w:szCs w:val="24"/>
          <w:lang w:eastAsia="en-US"/>
        </w:rPr>
        <w:t>After clicking the button, the manager will be taken to the "</w:t>
      </w:r>
      <w:r>
        <w:rPr>
          <w:rFonts w:cs="Times New Roman"/>
          <w:szCs w:val="24"/>
          <w:lang w:eastAsia="en-US"/>
        </w:rPr>
        <w:t>Set Stock Levels</w:t>
      </w:r>
      <w:r w:rsidRPr="001136C9">
        <w:rPr>
          <w:rFonts w:cs="Times New Roman"/>
          <w:szCs w:val="24"/>
          <w:lang w:eastAsia="en-US"/>
        </w:rPr>
        <w:t>" page, which will display a table</w:t>
      </w:r>
      <w:r>
        <w:rPr>
          <w:rFonts w:cs="Times New Roman"/>
          <w:szCs w:val="24"/>
          <w:lang w:eastAsia="en-US"/>
        </w:rPr>
        <w:t xml:space="preserve"> and a </w:t>
      </w:r>
      <w:r w:rsidRPr="001136C9">
        <w:rPr>
          <w:rFonts w:cs="Times New Roman"/>
          <w:szCs w:val="24"/>
          <w:lang w:eastAsia="en-US"/>
        </w:rPr>
        <w:t>button “Back”</w:t>
      </w:r>
      <w:r>
        <w:rPr>
          <w:rFonts w:cs="Times New Roman"/>
          <w:szCs w:val="24"/>
          <w:lang w:eastAsia="en-US"/>
        </w:rPr>
        <w:t xml:space="preserve">, </w:t>
      </w:r>
      <w:r w:rsidRPr="00F61652">
        <w:t xml:space="preserve">The table displays the </w:t>
      </w:r>
      <w:r w:rsidR="00332CE0">
        <w:t>item</w:t>
      </w:r>
      <w:r w:rsidRPr="00F61652">
        <w:t xml:space="preserve"> details read from </w:t>
      </w:r>
      <w:r w:rsidR="00332CE0">
        <w:t>item</w:t>
      </w:r>
      <w:r>
        <w:t xml:space="preserve"> text file.</w:t>
      </w:r>
      <w:r w:rsidR="00332CE0">
        <w:t xml:space="preserve"> Lastly</w:t>
      </w:r>
      <w:r w:rsidR="00332CE0" w:rsidRPr="00F61652">
        <w:t xml:space="preserve">, user click </w:t>
      </w:r>
      <w:r w:rsidR="00332CE0">
        <w:t>button</w:t>
      </w:r>
      <w:r w:rsidR="00332CE0" w:rsidRPr="00F61652">
        <w:t xml:space="preserve"> </w:t>
      </w:r>
      <w:r w:rsidR="00332CE0">
        <w:t>“Button”</w:t>
      </w:r>
      <w:r w:rsidR="00332CE0" w:rsidRPr="00F61652">
        <w:t xml:space="preserve"> to return to the main page.</w:t>
      </w:r>
    </w:p>
    <w:p w14:paraId="35A31564" w14:textId="6CE9E31D" w:rsidR="00643C58" w:rsidRDefault="007A498E" w:rsidP="00071AA3">
      <w:pPr>
        <w:adjustRightInd w:val="0"/>
        <w:snapToGrid w:val="0"/>
        <w:spacing w:after="0"/>
        <w:contextualSpacing/>
        <w:jc w:val="center"/>
      </w:pPr>
      <w:r>
        <w:rPr>
          <w:lang w:val="en-MY"/>
        </w:rPr>
        <w:lastRenderedPageBreak/>
        <w:br/>
      </w:r>
      <w:r w:rsidR="00B035E2">
        <w:rPr>
          <w:noProof/>
          <w14:ligatures w14:val="standardContextual"/>
        </w:rPr>
        <w:drawing>
          <wp:inline distT="0" distB="0" distL="0" distR="0" wp14:anchorId="63BAC027" wp14:editId="5036CB0F">
            <wp:extent cx="5731510" cy="1485265"/>
            <wp:effectExtent l="0" t="0" r="2540" b="635"/>
            <wp:docPr id="130102148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21488" name="Picture 17"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1485265"/>
                    </a:xfrm>
                    <a:prstGeom prst="rect">
                      <a:avLst/>
                    </a:prstGeom>
                  </pic:spPr>
                </pic:pic>
              </a:graphicData>
            </a:graphic>
          </wp:inline>
        </w:drawing>
      </w:r>
    </w:p>
    <w:p w14:paraId="32A3FFB1" w14:textId="71B590EA" w:rsidR="00BA1032" w:rsidRPr="00071AA3" w:rsidRDefault="00643C58" w:rsidP="00071AA3">
      <w:pPr>
        <w:pStyle w:val="Caption"/>
        <w:adjustRightInd w:val="0"/>
        <w:snapToGrid w:val="0"/>
        <w:spacing w:after="0" w:line="360" w:lineRule="auto"/>
        <w:contextualSpacing/>
        <w:rPr>
          <w:bCs/>
          <w:color w:val="auto"/>
          <w:lang w:val="en-MY"/>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68</w:t>
      </w:r>
      <w:r w:rsidRPr="00071AA3">
        <w:rPr>
          <w:bCs/>
          <w:color w:val="auto"/>
        </w:rPr>
        <w:fldChar w:fldCharType="end"/>
      </w:r>
      <w:r w:rsidRPr="00071AA3">
        <w:rPr>
          <w:bCs/>
          <w:color w:val="auto"/>
        </w:rPr>
        <w:t>: View Purchase Order for Inventory Manager</w:t>
      </w:r>
    </w:p>
    <w:p w14:paraId="3DF70B90" w14:textId="3D7B683C" w:rsidR="000E1AE9" w:rsidRDefault="003A3A2A" w:rsidP="00071AA3">
      <w:pPr>
        <w:adjustRightInd w:val="0"/>
        <w:snapToGrid w:val="0"/>
        <w:spacing w:after="0"/>
        <w:contextualSpacing/>
        <w:jc w:val="left"/>
      </w:pPr>
      <w:r w:rsidRPr="001136C9">
        <w:rPr>
          <w:rFonts w:cs="Times New Roman"/>
          <w:szCs w:val="24"/>
          <w:lang w:eastAsia="en-US"/>
        </w:rPr>
        <w:t>After clicking the button, the manager will be taken to the "</w:t>
      </w:r>
      <w:r>
        <w:rPr>
          <w:rFonts w:cs="Times New Roman"/>
          <w:szCs w:val="24"/>
          <w:lang w:eastAsia="en-US"/>
        </w:rPr>
        <w:t>View Purchase Order</w:t>
      </w:r>
      <w:r w:rsidRPr="001136C9">
        <w:rPr>
          <w:rFonts w:cs="Times New Roman"/>
          <w:szCs w:val="24"/>
          <w:lang w:eastAsia="en-US"/>
        </w:rPr>
        <w:t>" page, which will display a table, a combo box</w:t>
      </w:r>
      <w:r w:rsidR="009A3E22">
        <w:rPr>
          <w:rFonts w:cs="Times New Roman"/>
          <w:szCs w:val="24"/>
          <w:lang w:eastAsia="en-US"/>
        </w:rPr>
        <w:t xml:space="preserve"> and a </w:t>
      </w:r>
      <w:r w:rsidRPr="001136C9">
        <w:rPr>
          <w:rFonts w:cs="Times New Roman"/>
          <w:szCs w:val="24"/>
          <w:lang w:eastAsia="en-US"/>
        </w:rPr>
        <w:t>button “Back”</w:t>
      </w:r>
      <w:r w:rsidR="009A3E22">
        <w:rPr>
          <w:rFonts w:cs="Times New Roman"/>
          <w:szCs w:val="24"/>
          <w:lang w:eastAsia="en-US"/>
        </w:rPr>
        <w:t xml:space="preserve">. </w:t>
      </w:r>
      <w:r w:rsidRPr="00F61652">
        <w:t>The table displays the</w:t>
      </w:r>
      <w:r w:rsidR="000E1AE9">
        <w:t xml:space="preserve"> Purchase Order </w:t>
      </w:r>
      <w:r w:rsidRPr="00F61652">
        <w:t xml:space="preserve">details read from </w:t>
      </w:r>
      <w:r w:rsidR="000E1AE9">
        <w:t xml:space="preserve">PO </w:t>
      </w:r>
      <w:r>
        <w:t>text file</w:t>
      </w:r>
      <w:r w:rsidR="000E1AE9" w:rsidRPr="00F61652">
        <w:t xml:space="preserve">. In addition, user can directly select the </w:t>
      </w:r>
      <w:r w:rsidR="000E1AE9">
        <w:t>PO</w:t>
      </w:r>
      <w:r w:rsidR="000E1AE9" w:rsidRPr="00F61652">
        <w:t xml:space="preserve"> ID/</w:t>
      </w:r>
      <w:r w:rsidR="000E1AE9">
        <w:t>Item</w:t>
      </w:r>
      <w:r w:rsidR="000E1AE9" w:rsidRPr="00F61652">
        <w:t xml:space="preserve"> </w:t>
      </w:r>
      <w:r w:rsidR="000E1AE9">
        <w:t>ID</w:t>
      </w:r>
      <w:r w:rsidR="000E1AE9" w:rsidRPr="00F61652">
        <w:t xml:space="preserve"> to view from the combo box, and the matching rows will be highlighted in the table. </w:t>
      </w:r>
      <w:r w:rsidR="000E1AE9">
        <w:t>Lastly</w:t>
      </w:r>
      <w:r w:rsidR="000E1AE9" w:rsidRPr="00F61652">
        <w:t xml:space="preserve">, user click </w:t>
      </w:r>
      <w:r w:rsidR="000E1AE9">
        <w:t>button</w:t>
      </w:r>
      <w:r w:rsidR="000E1AE9" w:rsidRPr="00F61652">
        <w:t xml:space="preserve"> </w:t>
      </w:r>
      <w:r w:rsidR="000E1AE9">
        <w:t>“Button”</w:t>
      </w:r>
      <w:r w:rsidR="000E1AE9" w:rsidRPr="00F61652">
        <w:t xml:space="preserve"> to return to the main page.</w:t>
      </w:r>
    </w:p>
    <w:p w14:paraId="202A0DD0" w14:textId="77777777" w:rsidR="00BA1032" w:rsidRPr="00BA1032" w:rsidRDefault="00BA1032" w:rsidP="00071AA3">
      <w:pPr>
        <w:adjustRightInd w:val="0"/>
        <w:snapToGrid w:val="0"/>
        <w:spacing w:after="0"/>
        <w:contextualSpacing/>
      </w:pPr>
    </w:p>
    <w:p w14:paraId="3377BCB1" w14:textId="38D262CF" w:rsidR="1CFB6CF3" w:rsidRDefault="1CFB6CF3" w:rsidP="00071AA3">
      <w:pPr>
        <w:adjustRightInd w:val="0"/>
        <w:snapToGrid w:val="0"/>
        <w:spacing w:after="0"/>
        <w:contextualSpacing/>
      </w:pPr>
    </w:p>
    <w:p w14:paraId="434C896F" w14:textId="306BC677" w:rsidR="001E0E42" w:rsidRDefault="001E0E42" w:rsidP="00071AA3">
      <w:pPr>
        <w:adjustRightInd w:val="0"/>
        <w:snapToGrid w:val="0"/>
        <w:spacing w:after="0"/>
        <w:contextualSpacing/>
        <w:jc w:val="center"/>
      </w:pPr>
      <w:r w:rsidRPr="001E0E42">
        <w:rPr>
          <w:noProof/>
        </w:rPr>
        <w:drawing>
          <wp:inline distT="0" distB="0" distL="0" distR="0" wp14:anchorId="31A98EE9" wp14:editId="4778315A">
            <wp:extent cx="5731510" cy="3246755"/>
            <wp:effectExtent l="0" t="0" r="2540" b="0"/>
            <wp:docPr id="7756668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66897" name="Picture 1" descr="A screenshot of a computer screen&#10;&#10;AI-generated content may be incorrect."/>
                    <pic:cNvPicPr/>
                  </pic:nvPicPr>
                  <pic:blipFill>
                    <a:blip r:embed="rId82"/>
                    <a:stretch>
                      <a:fillRect/>
                    </a:stretch>
                  </pic:blipFill>
                  <pic:spPr>
                    <a:xfrm>
                      <a:off x="0" y="0"/>
                      <a:ext cx="5731510" cy="3246755"/>
                    </a:xfrm>
                    <a:prstGeom prst="rect">
                      <a:avLst/>
                    </a:prstGeom>
                  </pic:spPr>
                </pic:pic>
              </a:graphicData>
            </a:graphic>
          </wp:inline>
        </w:drawing>
      </w:r>
    </w:p>
    <w:p w14:paraId="0380C3E6" w14:textId="5E786A83" w:rsidR="005D0BD4" w:rsidRPr="00071AA3" w:rsidRDefault="005D0BD4" w:rsidP="00071AA3">
      <w:pPr>
        <w:pStyle w:val="Caption"/>
        <w:adjustRightInd w:val="0"/>
        <w:snapToGrid w:val="0"/>
        <w:spacing w:after="0" w:line="360" w:lineRule="auto"/>
        <w:contextualSpacing/>
        <w:rPr>
          <w:bCs/>
          <w:color w:val="auto"/>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69</w:t>
      </w:r>
      <w:r w:rsidRPr="00071AA3">
        <w:rPr>
          <w:bCs/>
          <w:color w:val="auto"/>
        </w:rPr>
        <w:fldChar w:fldCharType="end"/>
      </w:r>
      <w:r w:rsidRPr="00071AA3">
        <w:rPr>
          <w:bCs/>
          <w:color w:val="auto"/>
        </w:rPr>
        <w:t>: Generate Stock Report for Inventory Manager</w:t>
      </w:r>
    </w:p>
    <w:p w14:paraId="193D1614" w14:textId="33ED6220" w:rsidR="00415B59" w:rsidRDefault="00415B59" w:rsidP="00071AA3">
      <w:pPr>
        <w:adjustRightInd w:val="0"/>
        <w:snapToGrid w:val="0"/>
        <w:spacing w:after="0"/>
        <w:contextualSpacing/>
        <w:jc w:val="left"/>
      </w:pPr>
      <w:r w:rsidRPr="001136C9">
        <w:rPr>
          <w:rFonts w:cs="Times New Roman"/>
          <w:szCs w:val="24"/>
          <w:lang w:eastAsia="en-US"/>
        </w:rPr>
        <w:t>After clicking the button, the manager will be taken to the "</w:t>
      </w:r>
      <w:r>
        <w:rPr>
          <w:rFonts w:cs="Times New Roman"/>
          <w:szCs w:val="24"/>
          <w:lang w:eastAsia="en-US"/>
        </w:rPr>
        <w:t>Generate Stock Reports</w:t>
      </w:r>
      <w:r w:rsidRPr="001136C9">
        <w:rPr>
          <w:rFonts w:cs="Times New Roman"/>
          <w:szCs w:val="24"/>
          <w:lang w:eastAsia="en-US"/>
        </w:rPr>
        <w:t>" page, which will display a table, button “Back”</w:t>
      </w:r>
      <w:r w:rsidR="006F6417">
        <w:rPr>
          <w:rFonts w:cs="Times New Roman"/>
          <w:szCs w:val="24"/>
          <w:lang w:eastAsia="en-US"/>
        </w:rPr>
        <w:t xml:space="preserve"> and button “Export”</w:t>
      </w:r>
      <w:r>
        <w:rPr>
          <w:rFonts w:cs="Times New Roman"/>
          <w:szCs w:val="24"/>
          <w:lang w:eastAsia="en-US"/>
        </w:rPr>
        <w:t xml:space="preserve">. </w:t>
      </w:r>
      <w:r w:rsidRPr="00F61652">
        <w:t>The table displays the</w:t>
      </w:r>
      <w:r>
        <w:t xml:space="preserve"> </w:t>
      </w:r>
      <w:r w:rsidR="006C3296">
        <w:t>item</w:t>
      </w:r>
      <w:r>
        <w:t xml:space="preserve"> </w:t>
      </w:r>
      <w:r w:rsidRPr="00F61652">
        <w:t xml:space="preserve">details read </w:t>
      </w:r>
      <w:r w:rsidR="006C3296">
        <w:t>item</w:t>
      </w:r>
      <w:r>
        <w:t xml:space="preserve"> text file</w:t>
      </w:r>
      <w:r w:rsidRPr="00F61652">
        <w:t xml:space="preserve">. In addition, user click </w:t>
      </w:r>
      <w:r>
        <w:t>button</w:t>
      </w:r>
      <w:r w:rsidRPr="00F61652">
        <w:t xml:space="preserve"> </w:t>
      </w:r>
      <w:r>
        <w:t>“Button”</w:t>
      </w:r>
      <w:r w:rsidRPr="00F61652">
        <w:t xml:space="preserve"> to return to the main page.</w:t>
      </w:r>
      <w:r w:rsidR="006F4855">
        <w:t xml:space="preserve"> </w:t>
      </w:r>
      <w:r w:rsidR="00AF6D3B">
        <w:t>Lastly, user can click button “Export” so the table will export in CSV.</w:t>
      </w:r>
    </w:p>
    <w:p w14:paraId="60AEB8DE" w14:textId="1C1BF6F3" w:rsidR="006F4855" w:rsidRDefault="006F4855" w:rsidP="00071AA3">
      <w:pPr>
        <w:adjustRightInd w:val="0"/>
        <w:snapToGrid w:val="0"/>
        <w:spacing w:after="0"/>
        <w:contextualSpacing/>
        <w:jc w:val="left"/>
      </w:pPr>
    </w:p>
    <w:p w14:paraId="020BC97B" w14:textId="77777777" w:rsidR="00415B59" w:rsidRPr="00415B59" w:rsidRDefault="00415B59" w:rsidP="00071AA3">
      <w:pPr>
        <w:adjustRightInd w:val="0"/>
        <w:snapToGrid w:val="0"/>
        <w:spacing w:after="0"/>
        <w:contextualSpacing/>
      </w:pPr>
    </w:p>
    <w:p w14:paraId="22D36096" w14:textId="77777777" w:rsidR="005D0BD4" w:rsidRPr="005D0BD4" w:rsidRDefault="005D0BD4" w:rsidP="00071AA3">
      <w:pPr>
        <w:adjustRightInd w:val="0"/>
        <w:snapToGrid w:val="0"/>
        <w:spacing w:after="0"/>
        <w:contextualSpacing/>
        <w:rPr>
          <w:lang w:val="en-MY"/>
        </w:rPr>
      </w:pPr>
    </w:p>
    <w:p w14:paraId="44BFF36A" w14:textId="77777777" w:rsidR="001E0E42" w:rsidRDefault="001E0E42" w:rsidP="00071AA3">
      <w:pPr>
        <w:adjustRightInd w:val="0"/>
        <w:snapToGrid w:val="0"/>
        <w:spacing w:after="0"/>
        <w:contextualSpacing/>
      </w:pPr>
    </w:p>
    <w:p w14:paraId="3932C09D" w14:textId="77777777" w:rsidR="001E0E42" w:rsidRDefault="001E0E42" w:rsidP="00071AA3">
      <w:pPr>
        <w:adjustRightInd w:val="0"/>
        <w:snapToGrid w:val="0"/>
        <w:spacing w:after="0"/>
        <w:contextualSpacing/>
      </w:pPr>
    </w:p>
    <w:p w14:paraId="3AF859FF" w14:textId="279066FE" w:rsidR="001E0E42" w:rsidRDefault="00B81D00" w:rsidP="00071AA3">
      <w:pPr>
        <w:adjustRightInd w:val="0"/>
        <w:snapToGrid w:val="0"/>
        <w:spacing w:after="0"/>
        <w:contextualSpacing/>
        <w:jc w:val="center"/>
      </w:pPr>
      <w:r w:rsidRPr="00B81D00">
        <w:rPr>
          <w:noProof/>
        </w:rPr>
        <w:drawing>
          <wp:inline distT="0" distB="0" distL="0" distR="0" wp14:anchorId="469A62AC" wp14:editId="09F6A664">
            <wp:extent cx="5731510" cy="4068445"/>
            <wp:effectExtent l="0" t="0" r="2540" b="8255"/>
            <wp:docPr id="468355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5273" name="Picture 1" descr="A screenshot of a computer&#10;&#10;AI-generated content may be incorrect."/>
                    <pic:cNvPicPr/>
                  </pic:nvPicPr>
                  <pic:blipFill>
                    <a:blip r:embed="rId83"/>
                    <a:stretch>
                      <a:fillRect/>
                    </a:stretch>
                  </pic:blipFill>
                  <pic:spPr>
                    <a:xfrm>
                      <a:off x="0" y="0"/>
                      <a:ext cx="5731510" cy="4068445"/>
                    </a:xfrm>
                    <a:prstGeom prst="rect">
                      <a:avLst/>
                    </a:prstGeom>
                  </pic:spPr>
                </pic:pic>
              </a:graphicData>
            </a:graphic>
          </wp:inline>
        </w:drawing>
      </w:r>
    </w:p>
    <w:p w14:paraId="46E963F1" w14:textId="49D0D399" w:rsidR="00AF6D3B" w:rsidRPr="00071AA3" w:rsidRDefault="00AF6D3B" w:rsidP="00071AA3">
      <w:pPr>
        <w:pStyle w:val="Caption"/>
        <w:adjustRightInd w:val="0"/>
        <w:snapToGrid w:val="0"/>
        <w:spacing w:after="0" w:line="360" w:lineRule="auto"/>
        <w:contextualSpacing/>
        <w:rPr>
          <w:bCs/>
          <w:color w:val="auto"/>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70</w:t>
      </w:r>
      <w:r w:rsidRPr="00071AA3">
        <w:rPr>
          <w:bCs/>
          <w:color w:val="auto"/>
        </w:rPr>
        <w:fldChar w:fldCharType="end"/>
      </w:r>
      <w:r w:rsidRPr="00071AA3">
        <w:rPr>
          <w:bCs/>
          <w:color w:val="auto"/>
        </w:rPr>
        <w:t>: Generate Stock Report for Inventory Manager</w:t>
      </w:r>
    </w:p>
    <w:p w14:paraId="18DCA464" w14:textId="24315F78" w:rsidR="00AF6D3B" w:rsidRPr="00AF6D3B" w:rsidRDefault="00AF6D3B" w:rsidP="00071AA3">
      <w:pPr>
        <w:adjustRightInd w:val="0"/>
        <w:snapToGrid w:val="0"/>
        <w:spacing w:after="0"/>
        <w:contextualSpacing/>
      </w:pPr>
      <w:r>
        <w:t xml:space="preserve">User </w:t>
      </w:r>
      <w:r w:rsidR="00B81D00">
        <w:t>can select save in Downloads.</w:t>
      </w:r>
    </w:p>
    <w:p w14:paraId="3B805FD6" w14:textId="77777777" w:rsidR="00AF6D3B" w:rsidRDefault="00AF6D3B" w:rsidP="00071AA3">
      <w:pPr>
        <w:adjustRightInd w:val="0"/>
        <w:snapToGrid w:val="0"/>
        <w:spacing w:after="0"/>
        <w:contextualSpacing/>
      </w:pPr>
    </w:p>
    <w:p w14:paraId="1AC5C7A6" w14:textId="77777777" w:rsidR="004947BD" w:rsidRDefault="004947BD" w:rsidP="00071AA3">
      <w:pPr>
        <w:adjustRightInd w:val="0"/>
        <w:snapToGrid w:val="0"/>
        <w:spacing w:after="0"/>
        <w:contextualSpacing/>
      </w:pPr>
    </w:p>
    <w:p w14:paraId="7BEC1E60" w14:textId="63F5F59C" w:rsidR="004947BD" w:rsidRDefault="003B2243" w:rsidP="00071AA3">
      <w:pPr>
        <w:adjustRightInd w:val="0"/>
        <w:snapToGrid w:val="0"/>
        <w:spacing w:after="0"/>
        <w:contextualSpacing/>
        <w:jc w:val="center"/>
      </w:pPr>
      <w:r w:rsidRPr="003B2243">
        <w:rPr>
          <w:noProof/>
        </w:rPr>
        <w:lastRenderedPageBreak/>
        <w:drawing>
          <wp:inline distT="0" distB="0" distL="0" distR="0" wp14:anchorId="6DDC5163" wp14:editId="1F3FF230">
            <wp:extent cx="5731510" cy="3331210"/>
            <wp:effectExtent l="0" t="0" r="2540" b="2540"/>
            <wp:docPr id="231259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59857" name="Picture 1" descr="A screenshot of a computer&#10;&#10;AI-generated content may be incorrect."/>
                    <pic:cNvPicPr/>
                  </pic:nvPicPr>
                  <pic:blipFill>
                    <a:blip r:embed="rId84"/>
                    <a:stretch>
                      <a:fillRect/>
                    </a:stretch>
                  </pic:blipFill>
                  <pic:spPr>
                    <a:xfrm>
                      <a:off x="0" y="0"/>
                      <a:ext cx="5731510" cy="3331210"/>
                    </a:xfrm>
                    <a:prstGeom prst="rect">
                      <a:avLst/>
                    </a:prstGeom>
                  </pic:spPr>
                </pic:pic>
              </a:graphicData>
            </a:graphic>
          </wp:inline>
        </w:drawing>
      </w:r>
    </w:p>
    <w:p w14:paraId="4281B9FD" w14:textId="6B35BB1E" w:rsidR="00B81D00" w:rsidRPr="00071AA3" w:rsidRDefault="00B81D00" w:rsidP="00071AA3">
      <w:pPr>
        <w:pStyle w:val="Caption"/>
        <w:adjustRightInd w:val="0"/>
        <w:snapToGrid w:val="0"/>
        <w:spacing w:after="0" w:line="360" w:lineRule="auto"/>
        <w:contextualSpacing/>
        <w:rPr>
          <w:bCs/>
          <w:color w:val="auto"/>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71</w:t>
      </w:r>
      <w:r w:rsidRPr="00071AA3">
        <w:rPr>
          <w:bCs/>
          <w:color w:val="auto"/>
        </w:rPr>
        <w:fldChar w:fldCharType="end"/>
      </w:r>
      <w:r w:rsidRPr="00071AA3">
        <w:rPr>
          <w:bCs/>
          <w:color w:val="auto"/>
        </w:rPr>
        <w:t>: Generate Stock Report for Inventory Manager</w:t>
      </w:r>
    </w:p>
    <w:p w14:paraId="39BD5358" w14:textId="602D77A6" w:rsidR="004947BD" w:rsidRDefault="00B81D00" w:rsidP="00071AA3">
      <w:pPr>
        <w:adjustRightInd w:val="0"/>
        <w:snapToGrid w:val="0"/>
        <w:spacing w:after="0"/>
        <w:contextualSpacing/>
      </w:pPr>
      <w:r>
        <w:t xml:space="preserve">Then </w:t>
      </w:r>
      <w:r w:rsidR="006675B1">
        <w:t>will pop up a message show “Report exported successfully!”.</w:t>
      </w:r>
    </w:p>
    <w:p w14:paraId="3C4FF597" w14:textId="77777777" w:rsidR="00071AA3" w:rsidRDefault="00071AA3" w:rsidP="00071AA3">
      <w:pPr>
        <w:adjustRightInd w:val="0"/>
        <w:snapToGrid w:val="0"/>
        <w:spacing w:after="0"/>
        <w:contextualSpacing/>
      </w:pPr>
    </w:p>
    <w:p w14:paraId="63242C1F" w14:textId="576A338B" w:rsidR="004947BD" w:rsidRDefault="00A4640E" w:rsidP="00071AA3">
      <w:pPr>
        <w:adjustRightInd w:val="0"/>
        <w:snapToGrid w:val="0"/>
        <w:spacing w:after="0"/>
        <w:contextualSpacing/>
        <w:jc w:val="center"/>
      </w:pPr>
      <w:r w:rsidRPr="00A4640E">
        <w:rPr>
          <w:noProof/>
        </w:rPr>
        <w:drawing>
          <wp:inline distT="0" distB="0" distL="0" distR="0" wp14:anchorId="20483603" wp14:editId="5CDF2BC4">
            <wp:extent cx="5731510" cy="1562100"/>
            <wp:effectExtent l="0" t="0" r="2540" b="0"/>
            <wp:docPr id="1272128673"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28673" name="Picture 1" descr="A screenshot of a table&#10;&#10;AI-generated content may be incorrect."/>
                    <pic:cNvPicPr/>
                  </pic:nvPicPr>
                  <pic:blipFill>
                    <a:blip r:embed="rId85"/>
                    <a:stretch>
                      <a:fillRect/>
                    </a:stretch>
                  </pic:blipFill>
                  <pic:spPr>
                    <a:xfrm>
                      <a:off x="0" y="0"/>
                      <a:ext cx="5731510" cy="1562100"/>
                    </a:xfrm>
                    <a:prstGeom prst="rect">
                      <a:avLst/>
                    </a:prstGeom>
                  </pic:spPr>
                </pic:pic>
              </a:graphicData>
            </a:graphic>
          </wp:inline>
        </w:drawing>
      </w:r>
    </w:p>
    <w:p w14:paraId="52A33614" w14:textId="7D63F510" w:rsidR="006675B1" w:rsidRPr="00071AA3" w:rsidRDefault="006675B1" w:rsidP="00071AA3">
      <w:pPr>
        <w:pStyle w:val="Caption"/>
        <w:adjustRightInd w:val="0"/>
        <w:snapToGrid w:val="0"/>
        <w:spacing w:after="0" w:line="360" w:lineRule="auto"/>
        <w:contextualSpacing/>
        <w:rPr>
          <w:bCs/>
          <w:color w:val="auto"/>
        </w:rPr>
      </w:pPr>
      <w:r w:rsidRPr="00071AA3">
        <w:rPr>
          <w:bCs/>
          <w:color w:val="auto"/>
        </w:rPr>
        <w:t xml:space="preserve">Figure </w:t>
      </w:r>
      <w:r w:rsidRPr="00071AA3">
        <w:rPr>
          <w:bCs/>
          <w:color w:val="auto"/>
        </w:rPr>
        <w:fldChar w:fldCharType="begin"/>
      </w:r>
      <w:r w:rsidRPr="00643C58">
        <w:rPr>
          <w:b w:val="0"/>
          <w:color w:val="auto"/>
        </w:rPr>
        <w:instrText xml:space="preserve"> SEQ Figure \* ARABIC </w:instrText>
      </w:r>
      <w:r w:rsidRPr="00071AA3">
        <w:rPr>
          <w:bCs/>
          <w:color w:val="auto"/>
        </w:rPr>
        <w:fldChar w:fldCharType="separate"/>
      </w:r>
      <w:r w:rsidR="007B3EDA">
        <w:rPr>
          <w:b w:val="0"/>
          <w:noProof/>
          <w:color w:val="auto"/>
        </w:rPr>
        <w:t>72</w:t>
      </w:r>
      <w:r w:rsidRPr="00071AA3">
        <w:rPr>
          <w:bCs/>
          <w:color w:val="auto"/>
        </w:rPr>
        <w:fldChar w:fldCharType="end"/>
      </w:r>
      <w:r w:rsidRPr="00071AA3">
        <w:rPr>
          <w:bCs/>
          <w:color w:val="auto"/>
        </w:rPr>
        <w:t>: Generate Stock Report for Inventory Manager</w:t>
      </w:r>
    </w:p>
    <w:p w14:paraId="1C37239E" w14:textId="69AD0E79" w:rsidR="006675B1" w:rsidRPr="006675B1" w:rsidRDefault="00DE5649" w:rsidP="00071AA3">
      <w:pPr>
        <w:adjustRightInd w:val="0"/>
        <w:snapToGrid w:val="0"/>
        <w:spacing w:after="0"/>
        <w:contextualSpacing/>
      </w:pPr>
      <w:r>
        <w:t>Lastly</w:t>
      </w:r>
      <w:r w:rsidR="006675B1">
        <w:t xml:space="preserve"> table </w:t>
      </w:r>
      <w:r>
        <w:t>will show in this CSV.</w:t>
      </w:r>
    </w:p>
    <w:p w14:paraId="73710A40" w14:textId="77777777" w:rsidR="006675B1" w:rsidRDefault="006675B1" w:rsidP="00071AA3">
      <w:pPr>
        <w:adjustRightInd w:val="0"/>
        <w:snapToGrid w:val="0"/>
        <w:spacing w:after="0"/>
        <w:contextualSpacing/>
      </w:pPr>
    </w:p>
    <w:p w14:paraId="78986F9C" w14:textId="77777777" w:rsidR="006675B1" w:rsidRDefault="006675B1" w:rsidP="00071AA3">
      <w:pPr>
        <w:adjustRightInd w:val="0"/>
        <w:snapToGrid w:val="0"/>
        <w:spacing w:after="0"/>
        <w:contextualSpacing/>
      </w:pPr>
    </w:p>
    <w:p w14:paraId="6886A746" w14:textId="77777777" w:rsidR="006675B1" w:rsidRDefault="006675B1" w:rsidP="00071AA3">
      <w:pPr>
        <w:adjustRightInd w:val="0"/>
        <w:snapToGrid w:val="0"/>
        <w:spacing w:after="0"/>
        <w:contextualSpacing/>
      </w:pPr>
    </w:p>
    <w:p w14:paraId="02230D55" w14:textId="77777777" w:rsidR="006675B1" w:rsidRDefault="006675B1" w:rsidP="00071AA3">
      <w:pPr>
        <w:adjustRightInd w:val="0"/>
        <w:snapToGrid w:val="0"/>
        <w:spacing w:after="0"/>
        <w:contextualSpacing/>
      </w:pPr>
    </w:p>
    <w:p w14:paraId="78EB92B1" w14:textId="77777777" w:rsidR="006675B1" w:rsidRDefault="006675B1" w:rsidP="00071AA3">
      <w:pPr>
        <w:adjustRightInd w:val="0"/>
        <w:snapToGrid w:val="0"/>
        <w:spacing w:after="0"/>
        <w:contextualSpacing/>
      </w:pPr>
    </w:p>
    <w:p w14:paraId="4669A05E" w14:textId="77777777" w:rsidR="004947BD" w:rsidRDefault="004947BD" w:rsidP="00071AA3">
      <w:pPr>
        <w:adjustRightInd w:val="0"/>
        <w:snapToGrid w:val="0"/>
        <w:spacing w:after="0"/>
        <w:contextualSpacing/>
      </w:pPr>
    </w:p>
    <w:p w14:paraId="58E5A320" w14:textId="48D8A89C" w:rsidR="009A3A21" w:rsidRPr="001E6CCA" w:rsidRDefault="006E195F" w:rsidP="00071AA3">
      <w:pPr>
        <w:pStyle w:val="Heading2"/>
        <w:adjustRightInd w:val="0"/>
        <w:snapToGrid w:val="0"/>
        <w:spacing w:before="0" w:after="0" w:line="360" w:lineRule="auto"/>
        <w:contextualSpacing/>
        <w:rPr>
          <w:rFonts w:cs="Times New Roman"/>
        </w:rPr>
      </w:pPr>
      <w:bookmarkStart w:id="65" w:name="_Toc199772203"/>
      <w:bookmarkStart w:id="66" w:name="_Toc199772247"/>
      <w:bookmarkStart w:id="67" w:name="_Toc199772403"/>
      <w:bookmarkStart w:id="68" w:name="_Toc199885245"/>
      <w:r>
        <w:rPr>
          <w:rFonts w:cs="Times New Roman"/>
        </w:rPr>
        <w:lastRenderedPageBreak/>
        <w:t>2</w:t>
      </w:r>
      <w:r w:rsidR="005A2D61" w:rsidRPr="001E6CCA">
        <w:rPr>
          <w:rFonts w:cs="Times New Roman"/>
        </w:rPr>
        <w:t>.5 Finance Manager</w:t>
      </w:r>
      <w:bookmarkEnd w:id="65"/>
      <w:bookmarkEnd w:id="66"/>
      <w:bookmarkEnd w:id="67"/>
      <w:bookmarkEnd w:id="68"/>
    </w:p>
    <w:p w14:paraId="7CAFE274" w14:textId="2613F5FB" w:rsidR="009A3A21" w:rsidRDefault="00C44582" w:rsidP="00071AA3">
      <w:pPr>
        <w:keepNext/>
        <w:adjustRightInd w:val="0"/>
        <w:snapToGrid w:val="0"/>
        <w:spacing w:after="0"/>
        <w:contextualSpacing/>
        <w:jc w:val="center"/>
      </w:pPr>
      <w:r>
        <w:rPr>
          <w:noProof/>
          <w:lang w:val="en-MY"/>
          <w14:ligatures w14:val="standardContextual"/>
        </w:rPr>
        <w:drawing>
          <wp:inline distT="0" distB="0" distL="0" distR="0" wp14:anchorId="66D0533B" wp14:editId="7D0C3B97">
            <wp:extent cx="3171825" cy="3245761"/>
            <wp:effectExtent l="0" t="0" r="3175" b="5715"/>
            <wp:docPr id="11482424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42490" name="Picture 15"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84303" cy="3258530"/>
                    </a:xfrm>
                    <a:prstGeom prst="rect">
                      <a:avLst/>
                    </a:prstGeom>
                  </pic:spPr>
                </pic:pic>
              </a:graphicData>
            </a:graphic>
          </wp:inline>
        </w:drawing>
      </w:r>
    </w:p>
    <w:p w14:paraId="1CD208E5" w14:textId="24812A54" w:rsidR="007400BE" w:rsidRPr="00071AA3" w:rsidRDefault="007400BE" w:rsidP="00071AA3">
      <w:pPr>
        <w:pStyle w:val="Caption"/>
        <w:adjustRightInd w:val="0"/>
        <w:snapToGrid w:val="0"/>
        <w:spacing w:after="0" w:line="360" w:lineRule="auto"/>
        <w:contextualSpacing/>
      </w:pPr>
      <w:r w:rsidRPr="00071AA3">
        <w:t xml:space="preserve">Figure </w:t>
      </w:r>
      <w:r w:rsidRPr="00071AA3">
        <w:fldChar w:fldCharType="begin"/>
      </w:r>
      <w:r w:rsidRPr="00071AA3">
        <w:instrText xml:space="preserve"> SEQ Figure \* ARABIC </w:instrText>
      </w:r>
      <w:r w:rsidRPr="00071AA3">
        <w:fldChar w:fldCharType="separate"/>
      </w:r>
      <w:r w:rsidR="007B3EDA">
        <w:rPr>
          <w:noProof/>
        </w:rPr>
        <w:t>73</w:t>
      </w:r>
      <w:r w:rsidRPr="00071AA3">
        <w:fldChar w:fldCharType="end"/>
      </w:r>
      <w:r w:rsidRPr="00071AA3">
        <w:t xml:space="preserve">: Finance Manager </w:t>
      </w:r>
      <w:r w:rsidRPr="00071AA3">
        <w:rPr>
          <w:noProof/>
        </w:rPr>
        <w:t>Home Page</w:t>
      </w:r>
    </w:p>
    <w:p w14:paraId="028F888F" w14:textId="613D5C55" w:rsidR="009A3A21" w:rsidRPr="001E6CCA" w:rsidRDefault="3287194B" w:rsidP="00071AA3">
      <w:pPr>
        <w:adjustRightInd w:val="0"/>
        <w:snapToGrid w:val="0"/>
        <w:spacing w:after="0"/>
        <w:contextualSpacing/>
        <w:rPr>
          <w:rFonts w:cs="Times New Roman"/>
          <w:lang w:val="en-MY"/>
        </w:rPr>
      </w:pPr>
      <w:r w:rsidRPr="77899496">
        <w:rPr>
          <w:rFonts w:cs="Times New Roman"/>
          <w:lang w:val="en-MY"/>
        </w:rPr>
        <w:t xml:space="preserve">This is the Home Page of Finance Manager which will be shown after login as Finance Manager. </w:t>
      </w:r>
      <w:r w:rsidRPr="351B4A9C">
        <w:rPr>
          <w:rFonts w:cs="Times New Roman"/>
          <w:lang w:val="en-MY"/>
        </w:rPr>
        <w:t xml:space="preserve">There </w:t>
      </w:r>
      <w:r w:rsidR="46D4EA99" w:rsidRPr="7A172B20">
        <w:rPr>
          <w:rFonts w:cs="Times New Roman"/>
          <w:lang w:val="en-MY"/>
        </w:rPr>
        <w:t>is</w:t>
      </w:r>
      <w:r w:rsidRPr="351B4A9C">
        <w:rPr>
          <w:rFonts w:cs="Times New Roman"/>
          <w:lang w:val="en-MY"/>
        </w:rPr>
        <w:t xml:space="preserve"> list of action which Finance Manager can perform, </w:t>
      </w:r>
      <w:r w:rsidRPr="7850CC68">
        <w:rPr>
          <w:rFonts w:cs="Times New Roman"/>
          <w:lang w:val="en-MY"/>
        </w:rPr>
        <w:t>Purchase Order, Inventory Verification</w:t>
      </w:r>
      <w:r w:rsidR="4AFB095F" w:rsidRPr="7850CC68">
        <w:rPr>
          <w:rFonts w:cs="Times New Roman"/>
          <w:lang w:val="en-MY"/>
        </w:rPr>
        <w:t xml:space="preserve">, Process Payment, </w:t>
      </w:r>
      <w:r w:rsidR="4AFB095F" w:rsidRPr="7A172B20">
        <w:rPr>
          <w:rFonts w:cs="Times New Roman"/>
          <w:lang w:val="en-MY"/>
        </w:rPr>
        <w:t>Financial Report</w:t>
      </w:r>
      <w:r w:rsidR="00C44582">
        <w:rPr>
          <w:rFonts w:cs="Times New Roman"/>
          <w:lang w:val="en-MY"/>
        </w:rPr>
        <w:t>, View Purchase Requisition</w:t>
      </w:r>
      <w:r w:rsidR="4AFB095F" w:rsidRPr="7A172B20">
        <w:rPr>
          <w:rFonts w:cs="Times New Roman"/>
          <w:lang w:val="en-MY"/>
        </w:rPr>
        <w:t xml:space="preserve"> and Logout.</w:t>
      </w:r>
    </w:p>
    <w:p w14:paraId="13284C2B" w14:textId="77777777" w:rsidR="0097243C" w:rsidRPr="001E6CCA" w:rsidRDefault="0097243C" w:rsidP="00071AA3">
      <w:pPr>
        <w:adjustRightInd w:val="0"/>
        <w:snapToGrid w:val="0"/>
        <w:spacing w:after="0"/>
        <w:contextualSpacing/>
        <w:rPr>
          <w:rFonts w:cs="Times New Roman"/>
          <w:lang w:val="en-MY"/>
        </w:rPr>
      </w:pPr>
    </w:p>
    <w:p w14:paraId="119865B6" w14:textId="77777777" w:rsidR="007400BE" w:rsidRDefault="00844130" w:rsidP="00071AA3">
      <w:pPr>
        <w:keepNext/>
        <w:adjustRightInd w:val="0"/>
        <w:snapToGrid w:val="0"/>
        <w:spacing w:after="0"/>
        <w:contextualSpacing/>
        <w:jc w:val="center"/>
      </w:pPr>
      <w:r>
        <w:rPr>
          <w:rFonts w:cs="Times New Roman"/>
          <w:noProof/>
          <w:lang w:val="en-MY"/>
          <w14:ligatures w14:val="standardContextual"/>
        </w:rPr>
        <w:drawing>
          <wp:inline distT="0" distB="0" distL="0" distR="0" wp14:anchorId="33DEBEDE" wp14:editId="519C4377">
            <wp:extent cx="4680000" cy="3098569"/>
            <wp:effectExtent l="0" t="0" r="0" b="635"/>
            <wp:docPr id="180663048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0486" name="Picture 33"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000" cy="3098569"/>
                    </a:xfrm>
                    <a:prstGeom prst="rect">
                      <a:avLst/>
                    </a:prstGeom>
                  </pic:spPr>
                </pic:pic>
              </a:graphicData>
            </a:graphic>
          </wp:inline>
        </w:drawing>
      </w:r>
    </w:p>
    <w:p w14:paraId="77F3FC6F" w14:textId="4C0DAA1B" w:rsidR="00643C58" w:rsidRPr="00071AA3" w:rsidRDefault="007400BE" w:rsidP="00071AA3">
      <w:pPr>
        <w:pStyle w:val="Caption"/>
        <w:adjustRightInd w:val="0"/>
        <w:snapToGrid w:val="0"/>
        <w:spacing w:after="0" w:line="360" w:lineRule="auto"/>
        <w:contextualSpacing/>
        <w:rPr>
          <w:rFonts w:cs="Times New Roman"/>
          <w:lang w:val="en-MY"/>
        </w:rPr>
      </w:pPr>
      <w:r w:rsidRPr="00071AA3">
        <w:t xml:space="preserve">Figure </w:t>
      </w:r>
      <w:r w:rsidRPr="00071AA3">
        <w:fldChar w:fldCharType="begin"/>
      </w:r>
      <w:r w:rsidRPr="00071AA3">
        <w:instrText xml:space="preserve"> SEQ Figure \* ARABIC </w:instrText>
      </w:r>
      <w:r w:rsidRPr="00071AA3">
        <w:fldChar w:fldCharType="separate"/>
      </w:r>
      <w:r w:rsidR="007B3EDA">
        <w:rPr>
          <w:noProof/>
        </w:rPr>
        <w:t>74</w:t>
      </w:r>
      <w:r w:rsidRPr="00071AA3">
        <w:fldChar w:fldCharType="end"/>
      </w:r>
      <w:r w:rsidRPr="00071AA3">
        <w:t>: Purchase Order</w:t>
      </w:r>
    </w:p>
    <w:p w14:paraId="1915E785" w14:textId="77777777" w:rsidR="0016082C" w:rsidRDefault="5463B6D5" w:rsidP="00071AA3">
      <w:pPr>
        <w:adjustRightInd w:val="0"/>
        <w:snapToGrid w:val="0"/>
        <w:spacing w:after="0"/>
        <w:contextualSpacing/>
        <w:rPr>
          <w:rFonts w:cs="Times New Roman"/>
          <w:lang w:val="en-MY"/>
        </w:rPr>
      </w:pPr>
      <w:r w:rsidRPr="187CF749">
        <w:rPr>
          <w:rFonts w:cs="Times New Roman"/>
          <w:lang w:val="en-MY"/>
        </w:rPr>
        <w:t>In Purchase Order</w:t>
      </w:r>
      <w:r w:rsidR="5DBD8904" w:rsidRPr="187CF749">
        <w:rPr>
          <w:rFonts w:cs="Times New Roman"/>
          <w:lang w:val="en-MY"/>
        </w:rPr>
        <w:t xml:space="preserve">, there are three tabs of table showing Purchase Order by status Pending, Approved, Ordered. </w:t>
      </w:r>
    </w:p>
    <w:p w14:paraId="48A931C5" w14:textId="77777777" w:rsidR="007400BE" w:rsidRDefault="00D150A9" w:rsidP="00071AA3">
      <w:pPr>
        <w:keepNext/>
        <w:adjustRightInd w:val="0"/>
        <w:snapToGrid w:val="0"/>
        <w:spacing w:after="0"/>
        <w:contextualSpacing/>
        <w:jc w:val="center"/>
      </w:pPr>
      <w:r>
        <w:rPr>
          <w:rFonts w:cs="Times New Roman"/>
          <w:noProof/>
          <w:lang w:val="en-MY"/>
          <w14:ligatures w14:val="standardContextual"/>
        </w:rPr>
        <w:lastRenderedPageBreak/>
        <w:drawing>
          <wp:inline distT="0" distB="0" distL="0" distR="0" wp14:anchorId="196AD29E" wp14:editId="09EA2AFB">
            <wp:extent cx="4680000" cy="3118272"/>
            <wp:effectExtent l="0" t="0" r="0" b="6350"/>
            <wp:docPr id="949500725"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00725" name="Picture 34"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0000" cy="3118272"/>
                    </a:xfrm>
                    <a:prstGeom prst="rect">
                      <a:avLst/>
                    </a:prstGeom>
                  </pic:spPr>
                </pic:pic>
              </a:graphicData>
            </a:graphic>
          </wp:inline>
        </w:drawing>
      </w:r>
    </w:p>
    <w:p w14:paraId="7A9CB6A9" w14:textId="184653DF" w:rsidR="0016082C" w:rsidRPr="00071AA3" w:rsidRDefault="007400BE" w:rsidP="00071AA3">
      <w:pPr>
        <w:pStyle w:val="Caption"/>
        <w:adjustRightInd w:val="0"/>
        <w:snapToGrid w:val="0"/>
        <w:spacing w:after="0" w:line="360" w:lineRule="auto"/>
        <w:contextualSpacing/>
        <w:rPr>
          <w:rFonts w:cs="Times New Roman"/>
          <w:color w:val="auto"/>
          <w:lang w:val="en-MY"/>
        </w:rPr>
      </w:pPr>
      <w:r w:rsidRPr="00071AA3">
        <w:rPr>
          <w:color w:val="auto"/>
        </w:rPr>
        <w:t xml:space="preserve">Figure </w:t>
      </w:r>
      <w:r w:rsidRPr="00071AA3">
        <w:rPr>
          <w:color w:val="auto"/>
        </w:rPr>
        <w:fldChar w:fldCharType="begin"/>
      </w:r>
      <w:r>
        <w:instrText xml:space="preserve"> SEQ Figure \* ARABIC </w:instrText>
      </w:r>
      <w:r w:rsidRPr="00071AA3">
        <w:rPr>
          <w:color w:val="auto"/>
        </w:rPr>
        <w:fldChar w:fldCharType="separate"/>
      </w:r>
      <w:r w:rsidR="007B3EDA">
        <w:rPr>
          <w:noProof/>
        </w:rPr>
        <w:t>75</w:t>
      </w:r>
      <w:r w:rsidRPr="00071AA3">
        <w:rPr>
          <w:color w:val="auto"/>
        </w:rPr>
        <w:fldChar w:fldCharType="end"/>
      </w:r>
      <w:r w:rsidRPr="00071AA3">
        <w:rPr>
          <w:color w:val="auto"/>
        </w:rPr>
        <w:t>: Purchase Order with search function</w:t>
      </w:r>
    </w:p>
    <w:p w14:paraId="7D744EF7" w14:textId="2399C6BA" w:rsidR="0097243C" w:rsidRDefault="00DB2734" w:rsidP="00071AA3">
      <w:pPr>
        <w:adjustRightInd w:val="0"/>
        <w:snapToGrid w:val="0"/>
        <w:spacing w:after="0"/>
        <w:contextualSpacing/>
        <w:rPr>
          <w:rFonts w:cs="Times New Roman"/>
          <w:lang w:val="en-MY"/>
        </w:rPr>
      </w:pPr>
      <w:r>
        <w:rPr>
          <w:rFonts w:cs="Times New Roman"/>
          <w:lang w:val="en-MY"/>
        </w:rPr>
        <w:t xml:space="preserve">User can also use the </w:t>
      </w:r>
      <w:r w:rsidR="005A3CEF">
        <w:rPr>
          <w:rFonts w:cs="Times New Roman"/>
          <w:lang w:val="en-MY"/>
        </w:rPr>
        <w:t>“</w:t>
      </w:r>
      <w:r>
        <w:rPr>
          <w:rFonts w:cs="Times New Roman"/>
          <w:lang w:val="en-MY"/>
        </w:rPr>
        <w:t xml:space="preserve">Search </w:t>
      </w:r>
      <w:r w:rsidR="005A3CEF">
        <w:rPr>
          <w:rFonts w:cs="Times New Roman"/>
          <w:lang w:val="en-MY"/>
        </w:rPr>
        <w:t>“</w:t>
      </w:r>
      <w:r>
        <w:rPr>
          <w:rFonts w:cs="Times New Roman"/>
          <w:lang w:val="en-MY"/>
        </w:rPr>
        <w:t xml:space="preserve">button to search Purchase Order by its ID. </w:t>
      </w:r>
    </w:p>
    <w:p w14:paraId="67C6B93B" w14:textId="77777777" w:rsidR="00071AA3" w:rsidRDefault="00071AA3" w:rsidP="00071AA3">
      <w:pPr>
        <w:adjustRightInd w:val="0"/>
        <w:snapToGrid w:val="0"/>
        <w:spacing w:after="0"/>
        <w:contextualSpacing/>
        <w:rPr>
          <w:rFonts w:cs="Times New Roman"/>
          <w:lang w:val="en-MY"/>
        </w:rPr>
      </w:pPr>
    </w:p>
    <w:p w14:paraId="7615F9BB" w14:textId="77777777" w:rsidR="007400BE" w:rsidRDefault="00D365C6" w:rsidP="00071AA3">
      <w:pPr>
        <w:keepNext/>
        <w:adjustRightInd w:val="0"/>
        <w:snapToGrid w:val="0"/>
        <w:spacing w:after="0"/>
        <w:contextualSpacing/>
        <w:jc w:val="center"/>
      </w:pPr>
      <w:r>
        <w:rPr>
          <w:rFonts w:cs="Times New Roman"/>
          <w:noProof/>
          <w:lang w:val="en-MY"/>
          <w14:ligatures w14:val="standardContextual"/>
        </w:rPr>
        <w:drawing>
          <wp:inline distT="0" distB="0" distL="0" distR="0" wp14:anchorId="178456DC" wp14:editId="7A9E4569">
            <wp:extent cx="4680000" cy="3093384"/>
            <wp:effectExtent l="0" t="0" r="0" b="5715"/>
            <wp:docPr id="15850350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3507" name="Picture 35"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80000" cy="3093384"/>
                    </a:xfrm>
                    <a:prstGeom prst="rect">
                      <a:avLst/>
                    </a:prstGeom>
                  </pic:spPr>
                </pic:pic>
              </a:graphicData>
            </a:graphic>
          </wp:inline>
        </w:drawing>
      </w:r>
    </w:p>
    <w:p w14:paraId="2C64EDB2" w14:textId="16D5E942" w:rsidR="0097243C" w:rsidRPr="00071AA3" w:rsidRDefault="007400BE" w:rsidP="00071AA3">
      <w:pPr>
        <w:pStyle w:val="Caption"/>
        <w:adjustRightInd w:val="0"/>
        <w:snapToGrid w:val="0"/>
        <w:spacing w:after="0" w:line="360" w:lineRule="auto"/>
        <w:contextualSpacing/>
        <w:rPr>
          <w:rFonts w:cs="Times New Roman"/>
          <w:color w:val="auto"/>
          <w:lang w:val="en-MY"/>
        </w:rPr>
      </w:pPr>
      <w:r w:rsidRPr="00071AA3">
        <w:rPr>
          <w:color w:val="auto"/>
        </w:rPr>
        <w:t xml:space="preserve">Figure </w:t>
      </w:r>
      <w:r w:rsidRPr="00071AA3">
        <w:rPr>
          <w:color w:val="auto"/>
        </w:rPr>
        <w:fldChar w:fldCharType="begin"/>
      </w:r>
      <w:r>
        <w:instrText xml:space="preserve"> SEQ Figure \* ARABIC </w:instrText>
      </w:r>
      <w:r w:rsidRPr="00071AA3">
        <w:rPr>
          <w:color w:val="auto"/>
        </w:rPr>
        <w:fldChar w:fldCharType="separate"/>
      </w:r>
      <w:r w:rsidR="007B3EDA">
        <w:rPr>
          <w:noProof/>
        </w:rPr>
        <w:t>76</w:t>
      </w:r>
      <w:r w:rsidRPr="00071AA3">
        <w:rPr>
          <w:color w:val="auto"/>
        </w:rPr>
        <w:fldChar w:fldCharType="end"/>
      </w:r>
      <w:r w:rsidRPr="00071AA3">
        <w:rPr>
          <w:color w:val="auto"/>
        </w:rPr>
        <w:t>: Purchase Order</w:t>
      </w:r>
      <w:r w:rsidRPr="00071AA3">
        <w:rPr>
          <w:noProof/>
          <w:color w:val="auto"/>
        </w:rPr>
        <w:t xml:space="preserve"> with sort function</w:t>
      </w:r>
    </w:p>
    <w:p w14:paraId="3A66DBAC" w14:textId="200D8313" w:rsidR="00DB2734" w:rsidRDefault="00DB2734" w:rsidP="00071AA3">
      <w:pPr>
        <w:adjustRightInd w:val="0"/>
        <w:snapToGrid w:val="0"/>
        <w:spacing w:after="0"/>
        <w:contextualSpacing/>
        <w:rPr>
          <w:rFonts w:cs="Times New Roman"/>
          <w:lang w:val="en-MY"/>
        </w:rPr>
      </w:pPr>
      <w:r>
        <w:rPr>
          <w:rFonts w:cs="Times New Roman"/>
          <w:lang w:val="en-MY"/>
        </w:rPr>
        <w:t xml:space="preserve">Not only that, a </w:t>
      </w:r>
      <w:r w:rsidR="00071AA3">
        <w:rPr>
          <w:rFonts w:cs="Times New Roman"/>
          <w:lang w:val="en-MY"/>
        </w:rPr>
        <w:t>sort of</w:t>
      </w:r>
      <w:r>
        <w:rPr>
          <w:rFonts w:cs="Times New Roman"/>
          <w:lang w:val="en-MY"/>
        </w:rPr>
        <w:t xml:space="preserve"> combo box with selection of Date (Ascending) and Date (D</w:t>
      </w:r>
      <w:r w:rsidR="00742513">
        <w:rPr>
          <w:rFonts w:cs="Times New Roman"/>
          <w:lang w:val="en-MY"/>
        </w:rPr>
        <w:t xml:space="preserve">escending) is </w:t>
      </w:r>
      <w:r w:rsidR="00EB259B">
        <w:rPr>
          <w:rFonts w:cs="Times New Roman"/>
          <w:lang w:val="en-MY"/>
        </w:rPr>
        <w:t xml:space="preserve">created for Finance Manager </w:t>
      </w:r>
      <w:r w:rsidR="000547A6">
        <w:rPr>
          <w:rFonts w:cs="Times New Roman"/>
          <w:lang w:val="en-MY"/>
        </w:rPr>
        <w:t xml:space="preserve">to have a better </w:t>
      </w:r>
      <w:r w:rsidR="00EA4179">
        <w:rPr>
          <w:rFonts w:cs="Times New Roman"/>
          <w:lang w:val="en-MY"/>
        </w:rPr>
        <w:t>using experience.</w:t>
      </w:r>
    </w:p>
    <w:p w14:paraId="6E1E2830" w14:textId="77777777" w:rsidR="00C35638" w:rsidRDefault="00C35638" w:rsidP="00071AA3">
      <w:pPr>
        <w:adjustRightInd w:val="0"/>
        <w:snapToGrid w:val="0"/>
        <w:spacing w:after="0"/>
        <w:contextualSpacing/>
        <w:rPr>
          <w:rFonts w:cs="Times New Roman"/>
          <w:lang w:val="en-MY"/>
        </w:rPr>
      </w:pPr>
    </w:p>
    <w:p w14:paraId="248F6523" w14:textId="77777777" w:rsidR="007400BE" w:rsidRDefault="007D5701" w:rsidP="00071AA3">
      <w:pPr>
        <w:keepNext/>
        <w:adjustRightInd w:val="0"/>
        <w:snapToGrid w:val="0"/>
        <w:spacing w:after="0"/>
        <w:contextualSpacing/>
        <w:jc w:val="center"/>
      </w:pPr>
      <w:r>
        <w:rPr>
          <w:rFonts w:cs="Times New Roman"/>
          <w:noProof/>
          <w:lang w:val="en-MY"/>
          <w14:ligatures w14:val="standardContextual"/>
        </w:rPr>
        <w:lastRenderedPageBreak/>
        <w:drawing>
          <wp:inline distT="0" distB="0" distL="0" distR="0" wp14:anchorId="5A76F343" wp14:editId="33458980">
            <wp:extent cx="4680000" cy="3098569"/>
            <wp:effectExtent l="0" t="0" r="0" b="635"/>
            <wp:docPr id="937260929"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60929" name="Picture 33"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80000" cy="3098569"/>
                    </a:xfrm>
                    <a:prstGeom prst="rect">
                      <a:avLst/>
                    </a:prstGeom>
                  </pic:spPr>
                </pic:pic>
              </a:graphicData>
            </a:graphic>
          </wp:inline>
        </w:drawing>
      </w:r>
    </w:p>
    <w:p w14:paraId="1D66DB51" w14:textId="594CAD97" w:rsidR="0097243C" w:rsidRPr="00071AA3" w:rsidRDefault="007400BE" w:rsidP="00071AA3">
      <w:pPr>
        <w:pStyle w:val="Caption"/>
        <w:adjustRightInd w:val="0"/>
        <w:snapToGrid w:val="0"/>
        <w:spacing w:after="0" w:line="360" w:lineRule="auto"/>
        <w:contextualSpacing/>
        <w:rPr>
          <w:rFonts w:cs="Times New Roman"/>
          <w:lang w:val="en-MY"/>
        </w:rPr>
      </w:pPr>
      <w:r w:rsidRPr="00071AA3">
        <w:t xml:space="preserve">Figure </w:t>
      </w:r>
      <w:r w:rsidRPr="00071AA3">
        <w:fldChar w:fldCharType="begin"/>
      </w:r>
      <w:r w:rsidRPr="00071AA3">
        <w:instrText xml:space="preserve"> SEQ Figure \* ARABIC </w:instrText>
      </w:r>
      <w:r w:rsidRPr="00071AA3">
        <w:fldChar w:fldCharType="separate"/>
      </w:r>
      <w:r w:rsidR="007B3EDA">
        <w:rPr>
          <w:noProof/>
        </w:rPr>
        <w:t>77</w:t>
      </w:r>
      <w:r w:rsidRPr="00071AA3">
        <w:fldChar w:fldCharType="end"/>
      </w:r>
      <w:r w:rsidRPr="00071AA3">
        <w:t>: Purchase Order (Pending)</w:t>
      </w:r>
    </w:p>
    <w:p w14:paraId="7BCD51E3" w14:textId="2B175D66" w:rsidR="009A3A21" w:rsidRPr="001E6CCA" w:rsidRDefault="5DBD8904" w:rsidP="00071AA3">
      <w:pPr>
        <w:adjustRightInd w:val="0"/>
        <w:snapToGrid w:val="0"/>
        <w:spacing w:after="0"/>
        <w:contextualSpacing/>
        <w:rPr>
          <w:rFonts w:cs="Times New Roman"/>
          <w:lang w:val="en-MY"/>
        </w:rPr>
      </w:pPr>
      <w:r w:rsidRPr="187CF749">
        <w:rPr>
          <w:rFonts w:cs="Times New Roman"/>
          <w:lang w:val="en-MY"/>
        </w:rPr>
        <w:t xml:space="preserve">In Pending, user can select Pending </w:t>
      </w:r>
      <w:r w:rsidR="00D02E31" w:rsidRPr="187CF749">
        <w:rPr>
          <w:rFonts w:cs="Times New Roman"/>
          <w:lang w:val="en-MY"/>
        </w:rPr>
        <w:t>Purchase</w:t>
      </w:r>
      <w:r w:rsidR="7449D5E9" w:rsidRPr="187CF749">
        <w:rPr>
          <w:rFonts w:cs="Times New Roman"/>
          <w:lang w:val="en-MY"/>
        </w:rPr>
        <w:t xml:space="preserve"> Order to make it Approved or Rejected. If it is rejected, it will </w:t>
      </w:r>
      <w:r w:rsidR="336219EC" w:rsidRPr="484692C9">
        <w:rPr>
          <w:rFonts w:cs="Times New Roman"/>
          <w:lang w:val="en-MY"/>
        </w:rPr>
        <w:t xml:space="preserve">prompt </w:t>
      </w:r>
      <w:r w:rsidR="336219EC" w:rsidRPr="5A60B35F">
        <w:rPr>
          <w:rFonts w:cs="Times New Roman"/>
          <w:lang w:val="en-MY"/>
        </w:rPr>
        <w:t>an</w:t>
      </w:r>
      <w:r w:rsidR="336219EC" w:rsidRPr="484692C9">
        <w:rPr>
          <w:rFonts w:cs="Times New Roman"/>
          <w:lang w:val="en-MY"/>
        </w:rPr>
        <w:t xml:space="preserve"> action success </w:t>
      </w:r>
      <w:r w:rsidR="336219EC" w:rsidRPr="5A60B35F">
        <w:rPr>
          <w:rFonts w:cs="Times New Roman"/>
          <w:lang w:val="en-MY"/>
        </w:rPr>
        <w:t xml:space="preserve">message box and </w:t>
      </w:r>
      <w:r w:rsidR="7449D5E9" w:rsidRPr="187CF749">
        <w:rPr>
          <w:rFonts w:cs="Times New Roman"/>
          <w:lang w:val="en-MY"/>
        </w:rPr>
        <w:t xml:space="preserve">notice the Purchase Manager, if it is Approved, it will </w:t>
      </w:r>
      <w:r w:rsidR="0B2D2CEC" w:rsidRPr="5A60B35F">
        <w:rPr>
          <w:rFonts w:cs="Times New Roman"/>
          <w:lang w:val="en-MY"/>
        </w:rPr>
        <w:t xml:space="preserve">prompt an action success </w:t>
      </w:r>
      <w:r w:rsidR="0B2D2CEC" w:rsidRPr="4EA6015C">
        <w:rPr>
          <w:rFonts w:cs="Times New Roman"/>
          <w:lang w:val="en-MY"/>
        </w:rPr>
        <w:t xml:space="preserve">message box and </w:t>
      </w:r>
      <w:r w:rsidR="7449D5E9" w:rsidRPr="187CF749">
        <w:rPr>
          <w:rFonts w:cs="Times New Roman"/>
          <w:lang w:val="en-MY"/>
        </w:rPr>
        <w:t>show in Approved tab.</w:t>
      </w:r>
    </w:p>
    <w:p w14:paraId="2BF47464" w14:textId="77777777" w:rsidR="009A3A21" w:rsidRPr="001E6CCA" w:rsidRDefault="009A3A21" w:rsidP="00071AA3">
      <w:pPr>
        <w:adjustRightInd w:val="0"/>
        <w:snapToGrid w:val="0"/>
        <w:spacing w:after="0"/>
        <w:contextualSpacing/>
        <w:rPr>
          <w:rFonts w:cs="Times New Roman"/>
          <w:lang w:val="en-MY"/>
        </w:rPr>
      </w:pPr>
    </w:p>
    <w:p w14:paraId="636A404B" w14:textId="77777777" w:rsidR="007400BE" w:rsidRDefault="00C73C69" w:rsidP="00071AA3">
      <w:pPr>
        <w:keepNext/>
        <w:adjustRightInd w:val="0"/>
        <w:snapToGrid w:val="0"/>
        <w:spacing w:after="0"/>
        <w:contextualSpacing/>
        <w:jc w:val="center"/>
      </w:pPr>
      <w:r>
        <w:rPr>
          <w:rFonts w:cs="Times New Roman"/>
          <w:noProof/>
          <w:lang w:val="en-MY"/>
          <w14:ligatures w14:val="standardContextual"/>
        </w:rPr>
        <w:drawing>
          <wp:inline distT="0" distB="0" distL="0" distR="0" wp14:anchorId="18ECC539" wp14:editId="6768CC00">
            <wp:extent cx="4680000" cy="3100124"/>
            <wp:effectExtent l="0" t="0" r="0" b="0"/>
            <wp:docPr id="72315626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6260" name="Picture 36"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80000" cy="3100124"/>
                    </a:xfrm>
                    <a:prstGeom prst="rect">
                      <a:avLst/>
                    </a:prstGeom>
                  </pic:spPr>
                </pic:pic>
              </a:graphicData>
            </a:graphic>
          </wp:inline>
        </w:drawing>
      </w:r>
    </w:p>
    <w:p w14:paraId="7DB065E3" w14:textId="0164CEC8" w:rsidR="00350511" w:rsidRPr="00071AA3" w:rsidRDefault="007400BE" w:rsidP="00071AA3">
      <w:pPr>
        <w:pStyle w:val="Caption"/>
        <w:adjustRightInd w:val="0"/>
        <w:snapToGrid w:val="0"/>
        <w:spacing w:after="0" w:line="360" w:lineRule="auto"/>
        <w:contextualSpacing/>
        <w:rPr>
          <w:rFonts w:cs="Times New Roman"/>
          <w:color w:val="auto"/>
          <w:lang w:val="en-MY"/>
        </w:rPr>
      </w:pPr>
      <w:r w:rsidRPr="00071AA3">
        <w:rPr>
          <w:color w:val="auto"/>
        </w:rPr>
        <w:t xml:space="preserve">Figure </w:t>
      </w:r>
      <w:r w:rsidRPr="00071AA3">
        <w:rPr>
          <w:color w:val="auto"/>
        </w:rPr>
        <w:fldChar w:fldCharType="begin"/>
      </w:r>
      <w:r>
        <w:instrText xml:space="preserve"> SEQ Figure \* ARABIC </w:instrText>
      </w:r>
      <w:r w:rsidRPr="00071AA3">
        <w:rPr>
          <w:color w:val="auto"/>
        </w:rPr>
        <w:fldChar w:fldCharType="separate"/>
      </w:r>
      <w:r w:rsidR="007B3EDA">
        <w:rPr>
          <w:noProof/>
        </w:rPr>
        <w:t>78</w:t>
      </w:r>
      <w:r w:rsidRPr="00071AA3">
        <w:rPr>
          <w:color w:val="auto"/>
        </w:rPr>
        <w:fldChar w:fldCharType="end"/>
      </w:r>
      <w:r w:rsidRPr="00071AA3">
        <w:rPr>
          <w:color w:val="auto"/>
        </w:rPr>
        <w:t>: Purchase Order (Approved)</w:t>
      </w:r>
    </w:p>
    <w:p w14:paraId="36D2C979" w14:textId="7D0C12F9" w:rsidR="358CAD9D" w:rsidRDefault="358CAD9D" w:rsidP="00071AA3">
      <w:pPr>
        <w:adjustRightInd w:val="0"/>
        <w:snapToGrid w:val="0"/>
        <w:spacing w:after="0"/>
        <w:contextualSpacing/>
        <w:rPr>
          <w:rFonts w:cs="Times New Roman"/>
          <w:lang w:val="en-MY"/>
        </w:rPr>
      </w:pPr>
      <w:r w:rsidRPr="187CF749">
        <w:rPr>
          <w:rFonts w:cs="Times New Roman"/>
          <w:lang w:val="en-MY"/>
        </w:rPr>
        <w:t>In the Approved tab, Finance Manager can select any Purchase Order that comes from the same Supplier to Place Order. Not only that, Finance Ma</w:t>
      </w:r>
      <w:r w:rsidR="0FB18E7A" w:rsidRPr="187CF749">
        <w:rPr>
          <w:rFonts w:cs="Times New Roman"/>
          <w:lang w:val="en-MY"/>
        </w:rPr>
        <w:t>nager also can Disapprove the Purchase Order</w:t>
      </w:r>
      <w:r w:rsidR="00D70C99">
        <w:rPr>
          <w:rFonts w:cs="Times New Roman"/>
          <w:lang w:val="en-MY"/>
        </w:rPr>
        <w:t>, which change the Purchase Order status to “Pending”</w:t>
      </w:r>
      <w:r w:rsidR="0FB18E7A" w:rsidRPr="187CF749">
        <w:rPr>
          <w:rFonts w:cs="Times New Roman"/>
          <w:lang w:val="en-MY"/>
        </w:rPr>
        <w:t>.</w:t>
      </w:r>
    </w:p>
    <w:p w14:paraId="3A10BD03" w14:textId="77777777" w:rsidR="007400BE" w:rsidRDefault="00925BFD" w:rsidP="00071AA3">
      <w:pPr>
        <w:keepNext/>
        <w:adjustRightInd w:val="0"/>
        <w:snapToGrid w:val="0"/>
        <w:spacing w:after="0"/>
        <w:contextualSpacing/>
        <w:jc w:val="center"/>
      </w:pPr>
      <w:r>
        <w:rPr>
          <w:rFonts w:cs="Times New Roman"/>
          <w:noProof/>
          <w:lang w:val="en-MY"/>
          <w14:ligatures w14:val="standardContextual"/>
        </w:rPr>
        <w:lastRenderedPageBreak/>
        <w:drawing>
          <wp:inline distT="0" distB="0" distL="0" distR="0" wp14:anchorId="7957680F" wp14:editId="31D82923">
            <wp:extent cx="4638675" cy="3075833"/>
            <wp:effectExtent l="0" t="0" r="0" b="0"/>
            <wp:docPr id="66264300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43000" name="Picture 37"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41291" cy="3077567"/>
                    </a:xfrm>
                    <a:prstGeom prst="rect">
                      <a:avLst/>
                    </a:prstGeom>
                  </pic:spPr>
                </pic:pic>
              </a:graphicData>
            </a:graphic>
          </wp:inline>
        </w:drawing>
      </w:r>
    </w:p>
    <w:p w14:paraId="7B2D31B8" w14:textId="021B88AF" w:rsidR="00350511" w:rsidRPr="00071AA3" w:rsidRDefault="007400BE" w:rsidP="00071AA3">
      <w:pPr>
        <w:pStyle w:val="Caption"/>
        <w:adjustRightInd w:val="0"/>
        <w:snapToGrid w:val="0"/>
        <w:spacing w:after="0" w:line="360" w:lineRule="auto"/>
        <w:contextualSpacing/>
        <w:rPr>
          <w:rFonts w:cs="Times New Roman"/>
          <w:lang w:val="en-MY"/>
        </w:rPr>
      </w:pPr>
      <w:r w:rsidRPr="00071AA3">
        <w:t xml:space="preserve">Figure </w:t>
      </w:r>
      <w:r w:rsidRPr="00071AA3">
        <w:fldChar w:fldCharType="begin"/>
      </w:r>
      <w:r w:rsidRPr="00071AA3">
        <w:instrText xml:space="preserve"> SEQ Figure \* ARABIC </w:instrText>
      </w:r>
      <w:r w:rsidRPr="00071AA3">
        <w:fldChar w:fldCharType="separate"/>
      </w:r>
      <w:r w:rsidR="007B3EDA">
        <w:rPr>
          <w:noProof/>
        </w:rPr>
        <w:t>79</w:t>
      </w:r>
      <w:r w:rsidRPr="00071AA3">
        <w:fldChar w:fldCharType="end"/>
      </w:r>
      <w:r w:rsidRPr="00071AA3">
        <w:t xml:space="preserve">: Place Order </w:t>
      </w:r>
      <w:r w:rsidRPr="00071AA3">
        <w:rPr>
          <w:noProof/>
        </w:rPr>
        <w:t>Error</w:t>
      </w:r>
    </w:p>
    <w:p w14:paraId="4F1B69AE" w14:textId="45DE45EB" w:rsidR="009A3A21" w:rsidRDefault="46FF5CCE" w:rsidP="00071AA3">
      <w:pPr>
        <w:adjustRightInd w:val="0"/>
        <w:snapToGrid w:val="0"/>
        <w:spacing w:after="0"/>
        <w:contextualSpacing/>
        <w:rPr>
          <w:rFonts w:cs="Times New Roman"/>
          <w:lang w:val="en-MY"/>
        </w:rPr>
      </w:pPr>
      <w:r w:rsidRPr="31E1191C">
        <w:rPr>
          <w:rFonts w:cs="Times New Roman"/>
          <w:lang w:val="en-MY"/>
        </w:rPr>
        <w:t>If Finance Manager selected item from different supplier</w:t>
      </w:r>
      <w:r w:rsidRPr="08FB8661">
        <w:rPr>
          <w:rFonts w:cs="Times New Roman"/>
          <w:lang w:val="en-MY"/>
        </w:rPr>
        <w:t>, a warning message box will be prompt.</w:t>
      </w:r>
    </w:p>
    <w:p w14:paraId="43CAF057" w14:textId="632DD914" w:rsidR="00071AA3" w:rsidRDefault="00071AA3">
      <w:pPr>
        <w:spacing w:line="278" w:lineRule="auto"/>
        <w:jc w:val="left"/>
        <w:rPr>
          <w:noProof/>
          <w14:ligatures w14:val="standardContextual"/>
        </w:rPr>
      </w:pPr>
    </w:p>
    <w:p w14:paraId="435F6B11" w14:textId="77777777" w:rsidR="00071AA3" w:rsidRDefault="00071AA3">
      <w:pPr>
        <w:spacing w:line="278" w:lineRule="auto"/>
        <w:jc w:val="left"/>
      </w:pPr>
      <w:r>
        <w:br w:type="page"/>
      </w:r>
    </w:p>
    <w:p w14:paraId="12AC9DD3" w14:textId="74B448F2" w:rsidR="007400BE" w:rsidRDefault="00BD7DF9" w:rsidP="00071AA3">
      <w:pPr>
        <w:keepNext/>
        <w:adjustRightInd w:val="0"/>
        <w:snapToGrid w:val="0"/>
        <w:spacing w:after="0"/>
        <w:contextualSpacing/>
        <w:jc w:val="center"/>
      </w:pPr>
      <w:r>
        <w:rPr>
          <w:noProof/>
          <w14:ligatures w14:val="standardContextual"/>
        </w:rPr>
        <w:lastRenderedPageBreak/>
        <w:drawing>
          <wp:inline distT="0" distB="0" distL="0" distR="0" wp14:anchorId="6E5B209B" wp14:editId="054E8F32">
            <wp:extent cx="4371975" cy="4106053"/>
            <wp:effectExtent l="0" t="0" r="0" b="8890"/>
            <wp:docPr id="69079644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6442" name="Picture 39"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75988" cy="4109822"/>
                    </a:xfrm>
                    <a:prstGeom prst="rect">
                      <a:avLst/>
                    </a:prstGeom>
                  </pic:spPr>
                </pic:pic>
              </a:graphicData>
            </a:graphic>
          </wp:inline>
        </w:drawing>
      </w:r>
    </w:p>
    <w:p w14:paraId="1DBFE6B8" w14:textId="289BD221" w:rsidR="00350511" w:rsidRDefault="007400BE" w:rsidP="00071AA3">
      <w:pPr>
        <w:pStyle w:val="Caption"/>
        <w:adjustRightInd w:val="0"/>
        <w:snapToGrid w:val="0"/>
        <w:spacing w:after="0" w:line="360" w:lineRule="auto"/>
        <w:contextualSpacing/>
        <w:rPr>
          <w:rFonts w:cs="Times New Roman"/>
          <w:lang w:val="en-MY"/>
        </w:rPr>
      </w:pPr>
      <w:r>
        <w:t xml:space="preserve">Figure </w:t>
      </w:r>
      <w:r>
        <w:fldChar w:fldCharType="begin"/>
      </w:r>
      <w:r>
        <w:instrText xml:space="preserve"> SEQ Figure \* ARABIC </w:instrText>
      </w:r>
      <w:r>
        <w:fldChar w:fldCharType="separate"/>
      </w:r>
      <w:r w:rsidR="007B3EDA">
        <w:rPr>
          <w:noProof/>
        </w:rPr>
        <w:t>80</w:t>
      </w:r>
      <w:r>
        <w:fldChar w:fldCharType="end"/>
      </w:r>
      <w:r>
        <w:t>: Place Order Confirmation</w:t>
      </w:r>
    </w:p>
    <w:p w14:paraId="582B0136" w14:textId="77777777" w:rsidR="00A847C8" w:rsidRDefault="00D70C99" w:rsidP="00071AA3">
      <w:pPr>
        <w:adjustRightInd w:val="0"/>
        <w:snapToGrid w:val="0"/>
        <w:spacing w:after="0"/>
        <w:contextualSpacing/>
        <w:rPr>
          <w:rFonts w:cs="Times New Roman"/>
          <w:lang w:val="en-MY"/>
        </w:rPr>
      </w:pPr>
      <w:r>
        <w:rPr>
          <w:rFonts w:cs="Times New Roman"/>
          <w:lang w:val="en-MY"/>
        </w:rPr>
        <w:t>If the</w:t>
      </w:r>
      <w:r w:rsidR="009503F5">
        <w:rPr>
          <w:rFonts w:cs="Times New Roman"/>
          <w:lang w:val="en-MY"/>
        </w:rPr>
        <w:t xml:space="preserve"> Finance Manger success Place Order</w:t>
      </w:r>
      <w:r w:rsidR="46FF5CCE" w:rsidRPr="141E4AD0">
        <w:rPr>
          <w:rFonts w:cs="Times New Roman"/>
          <w:lang w:val="en-MY"/>
        </w:rPr>
        <w:t xml:space="preserve">, a Purchase </w:t>
      </w:r>
      <w:r w:rsidR="46FF5CCE" w:rsidRPr="0F6E69AF">
        <w:rPr>
          <w:rFonts w:cs="Times New Roman"/>
          <w:lang w:val="en-MY"/>
        </w:rPr>
        <w:t>Order Confirmation page will be prompt</w:t>
      </w:r>
      <w:r w:rsidR="5C78A539" w:rsidRPr="0F6E69AF">
        <w:rPr>
          <w:rFonts w:cs="Times New Roman"/>
          <w:lang w:val="en-MY"/>
        </w:rPr>
        <w:t xml:space="preserve">. Details of the order will be shown. </w:t>
      </w:r>
      <w:r w:rsidR="5C78A539" w:rsidRPr="3CB41876">
        <w:rPr>
          <w:rFonts w:cs="Times New Roman"/>
          <w:lang w:val="en-MY"/>
        </w:rPr>
        <w:t xml:space="preserve">If the Finance Manager press button </w:t>
      </w:r>
      <w:r w:rsidR="009F2986">
        <w:rPr>
          <w:rFonts w:cs="Times New Roman"/>
          <w:lang w:val="en-MY"/>
        </w:rPr>
        <w:t>“</w:t>
      </w:r>
      <w:r w:rsidR="5C78A539" w:rsidRPr="3CB41876">
        <w:rPr>
          <w:rFonts w:cs="Times New Roman"/>
          <w:lang w:val="en-MY"/>
        </w:rPr>
        <w:t>Confirm”, the order will be made and written in the Order.txt</w:t>
      </w:r>
      <w:r w:rsidR="0F4D822A" w:rsidRPr="1BF0E784">
        <w:rPr>
          <w:rFonts w:cs="Times New Roman"/>
          <w:lang w:val="en-MY"/>
        </w:rPr>
        <w:t xml:space="preserve"> and a success message box will be shown</w:t>
      </w:r>
      <w:r w:rsidR="5C78A539" w:rsidRPr="1BF0E784">
        <w:rPr>
          <w:rFonts w:cs="Times New Roman"/>
          <w:lang w:val="en-MY"/>
        </w:rPr>
        <w:t>.</w:t>
      </w:r>
      <w:r w:rsidR="5C78A539" w:rsidRPr="3CB41876">
        <w:rPr>
          <w:rFonts w:cs="Times New Roman"/>
          <w:lang w:val="en-MY"/>
        </w:rPr>
        <w:t xml:space="preserve"> If the </w:t>
      </w:r>
      <w:r w:rsidR="2F03C13A" w:rsidRPr="3CB41876">
        <w:rPr>
          <w:rFonts w:cs="Times New Roman"/>
          <w:lang w:val="en-MY"/>
        </w:rPr>
        <w:t xml:space="preserve">Finance Manager press button </w:t>
      </w:r>
      <w:r w:rsidR="009F2986">
        <w:rPr>
          <w:rFonts w:cs="Times New Roman"/>
          <w:lang w:val="en-MY"/>
        </w:rPr>
        <w:t>“</w:t>
      </w:r>
      <w:r w:rsidR="2F03C13A" w:rsidRPr="3CB41876">
        <w:rPr>
          <w:rFonts w:cs="Times New Roman"/>
          <w:lang w:val="en-MY"/>
        </w:rPr>
        <w:t xml:space="preserve">Cancel”, </w:t>
      </w:r>
      <w:r w:rsidR="2F03C13A" w:rsidRPr="06478BF4">
        <w:rPr>
          <w:rFonts w:cs="Times New Roman"/>
          <w:lang w:val="en-MY"/>
        </w:rPr>
        <w:t>it will return to the Purchase Order page.</w:t>
      </w:r>
    </w:p>
    <w:p w14:paraId="671DABD4" w14:textId="77777777" w:rsidR="00071AA3" w:rsidRDefault="00071AA3">
      <w:pPr>
        <w:spacing w:line="278" w:lineRule="auto"/>
        <w:jc w:val="left"/>
        <w:rPr>
          <w:rFonts w:cs="Times New Roman"/>
          <w:noProof/>
          <w:lang w:val="en-MY"/>
          <w14:ligatures w14:val="standardContextual"/>
        </w:rPr>
      </w:pPr>
      <w:r>
        <w:rPr>
          <w:rFonts w:cs="Times New Roman"/>
          <w:noProof/>
          <w:lang w:val="en-MY"/>
          <w14:ligatures w14:val="standardContextual"/>
        </w:rPr>
        <w:br w:type="page"/>
      </w:r>
    </w:p>
    <w:p w14:paraId="4CBDE26E" w14:textId="3E9B4E75" w:rsidR="007400BE" w:rsidRDefault="00113486" w:rsidP="00071AA3">
      <w:pPr>
        <w:keepNext/>
        <w:adjustRightInd w:val="0"/>
        <w:snapToGrid w:val="0"/>
        <w:spacing w:after="0"/>
        <w:contextualSpacing/>
        <w:jc w:val="center"/>
      </w:pPr>
      <w:r>
        <w:rPr>
          <w:rFonts w:cs="Times New Roman"/>
          <w:noProof/>
          <w:lang w:val="en-MY"/>
          <w14:ligatures w14:val="standardContextual"/>
        </w:rPr>
        <w:lastRenderedPageBreak/>
        <w:drawing>
          <wp:inline distT="0" distB="0" distL="0" distR="0" wp14:anchorId="7824E725" wp14:editId="0FB7D135">
            <wp:extent cx="4680000" cy="3096495"/>
            <wp:effectExtent l="0" t="0" r="0" b="2540"/>
            <wp:docPr id="33557160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71603" name="Picture 38"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80000" cy="3096495"/>
                    </a:xfrm>
                    <a:prstGeom prst="rect">
                      <a:avLst/>
                    </a:prstGeom>
                  </pic:spPr>
                </pic:pic>
              </a:graphicData>
            </a:graphic>
          </wp:inline>
        </w:drawing>
      </w:r>
    </w:p>
    <w:p w14:paraId="57044EFA" w14:textId="022484A7" w:rsidR="009A3A21" w:rsidRPr="001E6CCA" w:rsidRDefault="007400BE" w:rsidP="00071AA3">
      <w:pPr>
        <w:pStyle w:val="Caption"/>
        <w:adjustRightInd w:val="0"/>
        <w:snapToGrid w:val="0"/>
        <w:spacing w:after="0" w:line="360" w:lineRule="auto"/>
        <w:contextualSpacing/>
        <w:rPr>
          <w:rFonts w:cs="Times New Roman"/>
          <w:lang w:val="en-MY"/>
        </w:rPr>
      </w:pPr>
      <w:r>
        <w:t xml:space="preserve">Figure </w:t>
      </w:r>
      <w:r>
        <w:fldChar w:fldCharType="begin"/>
      </w:r>
      <w:r>
        <w:instrText xml:space="preserve"> SEQ Figure \* ARABIC </w:instrText>
      </w:r>
      <w:r>
        <w:fldChar w:fldCharType="separate"/>
      </w:r>
      <w:r w:rsidR="007B3EDA">
        <w:rPr>
          <w:noProof/>
        </w:rPr>
        <w:t>81</w:t>
      </w:r>
      <w:r>
        <w:fldChar w:fldCharType="end"/>
      </w:r>
      <w:r>
        <w:t>: Purchase Order (Ordered)</w:t>
      </w:r>
    </w:p>
    <w:p w14:paraId="462EAE1B" w14:textId="3E765990" w:rsidR="00A847C8" w:rsidRDefault="00A847C8" w:rsidP="00071AA3">
      <w:pPr>
        <w:adjustRightInd w:val="0"/>
        <w:snapToGrid w:val="0"/>
        <w:spacing w:after="0"/>
        <w:contextualSpacing/>
        <w:rPr>
          <w:rFonts w:cs="Times New Roman"/>
          <w:lang w:val="en-MY"/>
        </w:rPr>
      </w:pPr>
      <w:r>
        <w:rPr>
          <w:rFonts w:cs="Times New Roman"/>
          <w:lang w:val="en-MY"/>
        </w:rPr>
        <w:t>Besides that, in the Purchase Order page, Finance Manager can also view Purchase Order that had made order.</w:t>
      </w:r>
    </w:p>
    <w:p w14:paraId="79152051" w14:textId="77777777" w:rsidR="00EC35F3" w:rsidRPr="001E6CCA" w:rsidRDefault="00EC35F3" w:rsidP="00071AA3">
      <w:pPr>
        <w:adjustRightInd w:val="0"/>
        <w:snapToGrid w:val="0"/>
        <w:spacing w:after="0"/>
        <w:contextualSpacing/>
        <w:rPr>
          <w:rFonts w:cs="Times New Roman"/>
          <w:lang w:val="en-MY"/>
        </w:rPr>
      </w:pPr>
    </w:p>
    <w:p w14:paraId="380ABF0A" w14:textId="77777777" w:rsidR="007400BE" w:rsidRDefault="4B86B1E5" w:rsidP="00071AA3">
      <w:pPr>
        <w:keepNext/>
        <w:adjustRightInd w:val="0"/>
        <w:snapToGrid w:val="0"/>
        <w:spacing w:after="0"/>
        <w:contextualSpacing/>
        <w:jc w:val="center"/>
      </w:pPr>
      <w:r>
        <w:rPr>
          <w:noProof/>
        </w:rPr>
        <w:drawing>
          <wp:inline distT="0" distB="0" distL="0" distR="0" wp14:anchorId="20907109" wp14:editId="6E6B07B5">
            <wp:extent cx="4680000" cy="3099235"/>
            <wp:effectExtent l="0" t="0" r="0" b="0"/>
            <wp:docPr id="9951187" name="Picture 995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118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80000" cy="3099235"/>
                    </a:xfrm>
                    <a:prstGeom prst="rect">
                      <a:avLst/>
                    </a:prstGeom>
                  </pic:spPr>
                </pic:pic>
              </a:graphicData>
            </a:graphic>
          </wp:inline>
        </w:drawing>
      </w:r>
    </w:p>
    <w:p w14:paraId="4CA6DC91" w14:textId="46079FC8" w:rsidR="00350511" w:rsidRDefault="007400BE" w:rsidP="00071AA3">
      <w:pPr>
        <w:pStyle w:val="Caption"/>
        <w:adjustRightInd w:val="0"/>
        <w:snapToGrid w:val="0"/>
        <w:spacing w:after="0" w:line="360" w:lineRule="auto"/>
        <w:contextualSpacing/>
        <w:rPr>
          <w:rFonts w:cs="Times New Roman"/>
          <w:lang w:val="en-MY"/>
        </w:rPr>
      </w:pPr>
      <w:r>
        <w:t xml:space="preserve">Figure </w:t>
      </w:r>
      <w:r>
        <w:fldChar w:fldCharType="begin"/>
      </w:r>
      <w:r>
        <w:instrText xml:space="preserve"> SEQ Figure \* ARABIC </w:instrText>
      </w:r>
      <w:r>
        <w:fldChar w:fldCharType="separate"/>
      </w:r>
      <w:r w:rsidR="007B3EDA">
        <w:rPr>
          <w:noProof/>
        </w:rPr>
        <w:t>82</w:t>
      </w:r>
      <w:r>
        <w:fldChar w:fldCharType="end"/>
      </w:r>
      <w:r>
        <w:t>: Inventory Verification</w:t>
      </w:r>
    </w:p>
    <w:p w14:paraId="69B21EEF" w14:textId="59C38123" w:rsidR="009A3A21" w:rsidRPr="001E6CCA" w:rsidRDefault="00E3389A" w:rsidP="00071AA3">
      <w:pPr>
        <w:adjustRightInd w:val="0"/>
        <w:snapToGrid w:val="0"/>
        <w:spacing w:after="0"/>
        <w:contextualSpacing/>
        <w:rPr>
          <w:rFonts w:cs="Times New Roman"/>
          <w:lang w:val="en-MY"/>
        </w:rPr>
      </w:pPr>
      <w:r>
        <w:rPr>
          <w:rFonts w:cs="Times New Roman"/>
          <w:lang w:val="en-MY"/>
        </w:rPr>
        <w:t>Next, i</w:t>
      </w:r>
      <w:r w:rsidR="1EF6F112" w:rsidRPr="2A1D3382">
        <w:rPr>
          <w:rFonts w:cs="Times New Roman"/>
          <w:lang w:val="en-MY"/>
        </w:rPr>
        <w:t>n Inventory Verification, Finance Manager will be shown a table with item been received from the Inventory Manager</w:t>
      </w:r>
      <w:r w:rsidR="4B86B1E5" w:rsidRPr="42F23335">
        <w:rPr>
          <w:rFonts w:cs="Times New Roman"/>
          <w:lang w:val="en-MY"/>
        </w:rPr>
        <w:t xml:space="preserve">. Finance Manager should verify the </w:t>
      </w:r>
      <w:r w:rsidR="7BE8070F" w:rsidRPr="02B3043A">
        <w:rPr>
          <w:rFonts w:cs="Times New Roman"/>
          <w:lang w:val="en-MY"/>
        </w:rPr>
        <w:t>received</w:t>
      </w:r>
      <w:r w:rsidR="7BE8070F" w:rsidRPr="42F23335">
        <w:rPr>
          <w:rFonts w:cs="Times New Roman"/>
          <w:lang w:val="en-MY"/>
        </w:rPr>
        <w:t xml:space="preserve"> item </w:t>
      </w:r>
      <w:r w:rsidR="4B86B1E5" w:rsidRPr="42F23335">
        <w:rPr>
          <w:rFonts w:cs="Times New Roman"/>
          <w:lang w:val="en-MY"/>
        </w:rPr>
        <w:t xml:space="preserve">quantity which match the </w:t>
      </w:r>
      <w:r w:rsidR="17F6237F" w:rsidRPr="02B3043A">
        <w:rPr>
          <w:rFonts w:cs="Times New Roman"/>
          <w:lang w:val="en-MY"/>
        </w:rPr>
        <w:t>quantity</w:t>
      </w:r>
      <w:r w:rsidR="31D801A7" w:rsidRPr="42F23335">
        <w:rPr>
          <w:rFonts w:cs="Times New Roman"/>
          <w:lang w:val="en-MY"/>
        </w:rPr>
        <w:t xml:space="preserve"> that</w:t>
      </w:r>
      <w:r w:rsidR="766D4429" w:rsidRPr="02B3043A">
        <w:rPr>
          <w:rFonts w:cs="Times New Roman"/>
          <w:lang w:val="en-MY"/>
        </w:rPr>
        <w:t xml:space="preserve"> ordered.</w:t>
      </w:r>
      <w:r w:rsidR="00981438">
        <w:rPr>
          <w:rFonts w:cs="Times New Roman"/>
          <w:lang w:val="en-MY"/>
        </w:rPr>
        <w:t xml:space="preserve"> </w:t>
      </w:r>
    </w:p>
    <w:p w14:paraId="7159B826" w14:textId="77777777" w:rsidR="009A3A21" w:rsidRPr="001E6CCA" w:rsidRDefault="009A3A21" w:rsidP="00071AA3">
      <w:pPr>
        <w:adjustRightInd w:val="0"/>
        <w:snapToGrid w:val="0"/>
        <w:spacing w:after="0"/>
        <w:contextualSpacing/>
        <w:rPr>
          <w:rFonts w:cs="Times New Roman"/>
          <w:lang w:val="en-MY"/>
        </w:rPr>
      </w:pPr>
    </w:p>
    <w:p w14:paraId="6E86C72D" w14:textId="77777777" w:rsidR="007400BE" w:rsidRDefault="00954306" w:rsidP="00071AA3">
      <w:pPr>
        <w:keepNext/>
        <w:adjustRightInd w:val="0"/>
        <w:snapToGrid w:val="0"/>
        <w:spacing w:after="0"/>
        <w:contextualSpacing/>
        <w:jc w:val="center"/>
      </w:pPr>
      <w:r>
        <w:rPr>
          <w:rFonts w:cs="Times New Roman"/>
        </w:rPr>
        <w:br w:type="page"/>
      </w:r>
      <w:r w:rsidR="5E5F6391">
        <w:rPr>
          <w:noProof/>
        </w:rPr>
        <w:lastRenderedPageBreak/>
        <w:drawing>
          <wp:inline distT="0" distB="0" distL="0" distR="0" wp14:anchorId="1C4C2990" wp14:editId="6C6B28D7">
            <wp:extent cx="4680000" cy="3138170"/>
            <wp:effectExtent l="0" t="0" r="6350" b="0"/>
            <wp:docPr id="2100446142" name="Picture 210044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44614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0000" cy="3138170"/>
                    </a:xfrm>
                    <a:prstGeom prst="rect">
                      <a:avLst/>
                    </a:prstGeom>
                  </pic:spPr>
                </pic:pic>
              </a:graphicData>
            </a:graphic>
          </wp:inline>
        </w:drawing>
      </w:r>
    </w:p>
    <w:p w14:paraId="5CF05503" w14:textId="7F63F8FE" w:rsidR="00350511" w:rsidRDefault="007400BE" w:rsidP="00071AA3">
      <w:pPr>
        <w:pStyle w:val="Caption"/>
        <w:adjustRightInd w:val="0"/>
        <w:snapToGrid w:val="0"/>
        <w:spacing w:after="0" w:line="360" w:lineRule="auto"/>
        <w:contextualSpacing/>
        <w:rPr>
          <w:rFonts w:cs="Times New Roman"/>
        </w:rPr>
      </w:pPr>
      <w:r>
        <w:t xml:space="preserve">Figure </w:t>
      </w:r>
      <w:r>
        <w:fldChar w:fldCharType="begin"/>
      </w:r>
      <w:r>
        <w:instrText xml:space="preserve"> SEQ Figure \* ARABIC </w:instrText>
      </w:r>
      <w:r>
        <w:fldChar w:fldCharType="separate"/>
      </w:r>
      <w:r w:rsidR="007B3EDA">
        <w:rPr>
          <w:noProof/>
        </w:rPr>
        <w:t>83</w:t>
      </w:r>
      <w:r>
        <w:fldChar w:fldCharType="end"/>
      </w:r>
      <w:r>
        <w:t>: Success verify inventory</w:t>
      </w:r>
    </w:p>
    <w:p w14:paraId="7AAF1F6C" w14:textId="7B86439A" w:rsidR="00042F58" w:rsidRDefault="0CC5A0BF" w:rsidP="00071AA3">
      <w:pPr>
        <w:adjustRightInd w:val="0"/>
        <w:snapToGrid w:val="0"/>
        <w:spacing w:after="0"/>
        <w:contextualSpacing/>
        <w:rPr>
          <w:rFonts w:cs="Times New Roman"/>
          <w:lang w:val="en-MY"/>
        </w:rPr>
      </w:pPr>
      <w:r w:rsidRPr="02B3043A">
        <w:rPr>
          <w:rFonts w:cs="Times New Roman"/>
        </w:rPr>
        <w:t xml:space="preserve">If the item been verified, it will prompt </w:t>
      </w:r>
      <w:r w:rsidRPr="20E57257">
        <w:rPr>
          <w:rFonts w:cs="Times New Roman"/>
        </w:rPr>
        <w:t>an</w:t>
      </w:r>
      <w:r w:rsidRPr="02B3043A">
        <w:rPr>
          <w:rFonts w:cs="Times New Roman"/>
        </w:rPr>
        <w:t xml:space="preserve"> Action Success </w:t>
      </w:r>
      <w:r w:rsidRPr="20E57257">
        <w:rPr>
          <w:rFonts w:cs="Times New Roman"/>
        </w:rPr>
        <w:t>message box.</w:t>
      </w:r>
      <w:r w:rsidR="00056F3B" w:rsidRPr="00056F3B">
        <w:rPr>
          <w:rFonts w:cs="Times New Roman"/>
          <w:lang w:val="en-MY"/>
        </w:rPr>
        <w:t xml:space="preserve"> </w:t>
      </w:r>
      <w:r w:rsidR="00056F3B">
        <w:rPr>
          <w:rFonts w:cs="Times New Roman"/>
          <w:lang w:val="en-MY"/>
        </w:rPr>
        <w:t xml:space="preserve">And the order status will be </w:t>
      </w:r>
      <w:r w:rsidR="00071AA3">
        <w:rPr>
          <w:rFonts w:cs="Times New Roman"/>
          <w:lang w:val="en-MY"/>
        </w:rPr>
        <w:t>changed</w:t>
      </w:r>
      <w:r w:rsidR="00056F3B">
        <w:rPr>
          <w:rFonts w:cs="Times New Roman"/>
          <w:lang w:val="en-MY"/>
        </w:rPr>
        <w:t xml:space="preserve"> to “Verified”. </w:t>
      </w:r>
    </w:p>
    <w:p w14:paraId="6CE76D07" w14:textId="77777777" w:rsidR="00071AA3" w:rsidRDefault="00071AA3" w:rsidP="00071AA3">
      <w:pPr>
        <w:adjustRightInd w:val="0"/>
        <w:snapToGrid w:val="0"/>
        <w:spacing w:after="0"/>
        <w:contextualSpacing/>
        <w:rPr>
          <w:rFonts w:cs="Times New Roman"/>
          <w:lang w:val="en-MY"/>
        </w:rPr>
      </w:pPr>
    </w:p>
    <w:p w14:paraId="22E6DA66" w14:textId="77777777" w:rsidR="007400BE" w:rsidRDefault="0CC5A0BF" w:rsidP="00071AA3">
      <w:pPr>
        <w:keepNext/>
        <w:adjustRightInd w:val="0"/>
        <w:snapToGrid w:val="0"/>
        <w:spacing w:after="0"/>
        <w:contextualSpacing/>
        <w:jc w:val="center"/>
      </w:pPr>
      <w:r>
        <w:rPr>
          <w:noProof/>
        </w:rPr>
        <w:drawing>
          <wp:inline distT="0" distB="0" distL="0" distR="0" wp14:anchorId="2E829BBA" wp14:editId="2B556A1F">
            <wp:extent cx="4680000" cy="3107022"/>
            <wp:effectExtent l="0" t="0" r="0" b="5080"/>
            <wp:docPr id="530095907" name="Picture 53009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09590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0" cy="3107022"/>
                    </a:xfrm>
                    <a:prstGeom prst="rect">
                      <a:avLst/>
                    </a:prstGeom>
                  </pic:spPr>
                </pic:pic>
              </a:graphicData>
            </a:graphic>
          </wp:inline>
        </w:drawing>
      </w:r>
    </w:p>
    <w:p w14:paraId="402C28CE" w14:textId="444BC805" w:rsidR="00AB7FD5" w:rsidRDefault="007400BE" w:rsidP="00071AA3">
      <w:pPr>
        <w:pStyle w:val="Caption"/>
        <w:adjustRightInd w:val="0"/>
        <w:snapToGrid w:val="0"/>
        <w:spacing w:after="0" w:line="360" w:lineRule="auto"/>
        <w:contextualSpacing/>
        <w:rPr>
          <w:rFonts w:cs="Times New Roman"/>
        </w:rPr>
      </w:pPr>
      <w:r>
        <w:t xml:space="preserve">Figure </w:t>
      </w:r>
      <w:r>
        <w:fldChar w:fldCharType="begin"/>
      </w:r>
      <w:r>
        <w:instrText xml:space="preserve"> SEQ Figure \* ARABIC </w:instrText>
      </w:r>
      <w:r>
        <w:fldChar w:fldCharType="separate"/>
      </w:r>
      <w:r w:rsidR="007B3EDA">
        <w:rPr>
          <w:noProof/>
        </w:rPr>
        <w:t>84</w:t>
      </w:r>
      <w:r>
        <w:fldChar w:fldCharType="end"/>
      </w:r>
      <w:r>
        <w:t>: Inventory Verification with search and sort function</w:t>
      </w:r>
    </w:p>
    <w:p w14:paraId="78AD8DCA" w14:textId="61EBD2B6" w:rsidR="59465BB6" w:rsidRPr="00C30253" w:rsidRDefault="00C30253" w:rsidP="00071AA3">
      <w:pPr>
        <w:adjustRightInd w:val="0"/>
        <w:snapToGrid w:val="0"/>
        <w:spacing w:after="0"/>
        <w:contextualSpacing/>
        <w:jc w:val="left"/>
        <w:rPr>
          <w:rFonts w:cs="Times New Roman"/>
          <w:kern w:val="2"/>
          <w:lang w:val="en-MY"/>
          <w14:ligatures w14:val="standardContextual"/>
        </w:rPr>
      </w:pPr>
      <w:r>
        <w:rPr>
          <w:rFonts w:cs="Times New Roman"/>
        </w:rPr>
        <w:t>Same as Purchase Order</w:t>
      </w:r>
      <w:r w:rsidR="3FA74E50" w:rsidRPr="03720910">
        <w:rPr>
          <w:rFonts w:cs="Times New Roman"/>
        </w:rPr>
        <w:t xml:space="preserve">, Finance Manager </w:t>
      </w:r>
      <w:r w:rsidR="3FA74E50" w:rsidRPr="76BE33A7">
        <w:rPr>
          <w:rFonts w:cs="Times New Roman"/>
        </w:rPr>
        <w:t xml:space="preserve">can search inventory by using </w:t>
      </w:r>
      <w:r w:rsidR="3FA74E50" w:rsidRPr="59465BB6">
        <w:rPr>
          <w:rFonts w:cs="Times New Roman"/>
        </w:rPr>
        <w:t>Order</w:t>
      </w:r>
      <w:r w:rsidR="00BF7231">
        <w:rPr>
          <w:rFonts w:cs="Times New Roman"/>
        </w:rPr>
        <w:t xml:space="preserve"> </w:t>
      </w:r>
      <w:r w:rsidR="3FA74E50" w:rsidRPr="59465BB6">
        <w:rPr>
          <w:rFonts w:cs="Times New Roman"/>
        </w:rPr>
        <w:t>ID</w:t>
      </w:r>
      <w:r>
        <w:rPr>
          <w:rFonts w:cs="Times New Roman"/>
        </w:rPr>
        <w:t xml:space="preserve"> and </w:t>
      </w:r>
      <w:r w:rsidR="3FA74E50" w:rsidRPr="2413161F">
        <w:rPr>
          <w:rFonts w:cs="Times New Roman"/>
          <w:lang w:val="en-MY"/>
        </w:rPr>
        <w:t xml:space="preserve">sort by </w:t>
      </w:r>
      <w:r w:rsidR="3FA74E50" w:rsidRPr="707A49AB">
        <w:rPr>
          <w:rFonts w:cs="Times New Roman"/>
          <w:lang w:val="en-MY"/>
        </w:rPr>
        <w:t>Order</w:t>
      </w:r>
      <w:r w:rsidR="00BF7231">
        <w:rPr>
          <w:rFonts w:cs="Times New Roman"/>
          <w:lang w:val="en-MY"/>
        </w:rPr>
        <w:t xml:space="preserve"> </w:t>
      </w:r>
      <w:r w:rsidR="3FA74E50" w:rsidRPr="707A49AB">
        <w:rPr>
          <w:rFonts w:cs="Times New Roman"/>
          <w:lang w:val="en-MY"/>
        </w:rPr>
        <w:t xml:space="preserve">ID, </w:t>
      </w:r>
      <w:r w:rsidR="3FA74E50" w:rsidRPr="19093357">
        <w:rPr>
          <w:rFonts w:cs="Times New Roman"/>
          <w:lang w:val="en-MY"/>
        </w:rPr>
        <w:t>Date (Ascending) and</w:t>
      </w:r>
      <w:r w:rsidR="3FA74E50" w:rsidRPr="03C5F914">
        <w:rPr>
          <w:rFonts w:cs="Times New Roman"/>
          <w:lang w:val="en-MY"/>
        </w:rPr>
        <w:t xml:space="preserve"> Date</w:t>
      </w:r>
      <w:r w:rsidR="00AB7FD5">
        <w:rPr>
          <w:rFonts w:cs="Times New Roman"/>
          <w:lang w:val="en-MY"/>
        </w:rPr>
        <w:t xml:space="preserve"> </w:t>
      </w:r>
      <w:r w:rsidR="3FA74E50" w:rsidRPr="03C5F914">
        <w:rPr>
          <w:rFonts w:cs="Times New Roman"/>
          <w:lang w:val="en-MY"/>
        </w:rPr>
        <w:t>(Descending).</w:t>
      </w:r>
    </w:p>
    <w:p w14:paraId="3AAEA944" w14:textId="77777777" w:rsidR="00E66AC2" w:rsidRDefault="00E66AC2" w:rsidP="00071AA3">
      <w:pPr>
        <w:adjustRightInd w:val="0"/>
        <w:snapToGrid w:val="0"/>
        <w:spacing w:after="0"/>
        <w:contextualSpacing/>
        <w:jc w:val="left"/>
        <w:rPr>
          <w:ins w:id="69" w:author="{9E368B4F-F03D-49B7-918C-2F88303FBCF8}" w:date="2025-06-03T14:08:00Z" w16du:dateUtc="2025-06-03T06:08:00Z"/>
          <w:rFonts w:cs="Times New Roman"/>
          <w:lang w:val="en-MY"/>
        </w:rPr>
      </w:pPr>
    </w:p>
    <w:p w14:paraId="661DFF6D" w14:textId="77777777" w:rsidR="007400BE" w:rsidRDefault="02B3043A" w:rsidP="00071AA3">
      <w:pPr>
        <w:keepNext/>
        <w:adjustRightInd w:val="0"/>
        <w:snapToGrid w:val="0"/>
        <w:spacing w:after="0"/>
        <w:contextualSpacing/>
        <w:jc w:val="center"/>
      </w:pPr>
      <w:r>
        <w:br w:type="page"/>
      </w:r>
      <w:r w:rsidR="1CCBD7CE">
        <w:rPr>
          <w:noProof/>
        </w:rPr>
        <w:lastRenderedPageBreak/>
        <w:drawing>
          <wp:inline distT="0" distB="0" distL="0" distR="0" wp14:anchorId="3547D73C" wp14:editId="086C183A">
            <wp:extent cx="4320000" cy="3457437"/>
            <wp:effectExtent l="0" t="0" r="0" b="0"/>
            <wp:docPr id="477577357" name="Picture 47757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0000" cy="3457437"/>
                    </a:xfrm>
                    <a:prstGeom prst="rect">
                      <a:avLst/>
                    </a:prstGeom>
                  </pic:spPr>
                </pic:pic>
              </a:graphicData>
            </a:graphic>
          </wp:inline>
        </w:drawing>
      </w:r>
    </w:p>
    <w:p w14:paraId="4B63C054" w14:textId="5689A457" w:rsidR="00AB7FD5" w:rsidRPr="00921817" w:rsidRDefault="007400BE" w:rsidP="00071AA3">
      <w:pPr>
        <w:pStyle w:val="Caption"/>
        <w:adjustRightInd w:val="0"/>
        <w:snapToGrid w:val="0"/>
        <w:spacing w:after="0" w:line="360" w:lineRule="auto"/>
        <w:contextualSpacing/>
        <w:rPr>
          <w:color w:val="auto"/>
        </w:rPr>
      </w:pPr>
      <w:r w:rsidRPr="00921817">
        <w:rPr>
          <w:color w:val="auto"/>
        </w:rPr>
        <w:t xml:space="preserve">Figure </w:t>
      </w:r>
      <w:r w:rsidRPr="00921817">
        <w:rPr>
          <w:color w:val="auto"/>
        </w:rPr>
        <w:fldChar w:fldCharType="begin"/>
      </w:r>
      <w:r w:rsidRPr="00921817">
        <w:rPr>
          <w:color w:val="auto"/>
        </w:rPr>
        <w:instrText xml:space="preserve"> SEQ Figure \* ARABIC </w:instrText>
      </w:r>
      <w:r w:rsidRPr="00921817">
        <w:rPr>
          <w:color w:val="auto"/>
        </w:rPr>
        <w:fldChar w:fldCharType="separate"/>
      </w:r>
      <w:r w:rsidR="007B3EDA">
        <w:rPr>
          <w:noProof/>
          <w:color w:val="auto"/>
        </w:rPr>
        <w:t>85</w:t>
      </w:r>
      <w:r w:rsidRPr="00921817">
        <w:rPr>
          <w:color w:val="auto"/>
        </w:rPr>
        <w:fldChar w:fldCharType="end"/>
      </w:r>
      <w:r w:rsidRPr="00921817">
        <w:rPr>
          <w:color w:val="auto"/>
        </w:rPr>
        <w:t>: Process Payment</w:t>
      </w:r>
    </w:p>
    <w:p w14:paraId="74F929DA" w14:textId="62FB36FD" w:rsidR="02B3043A" w:rsidRDefault="4C5081B5" w:rsidP="00071AA3">
      <w:pPr>
        <w:adjustRightInd w:val="0"/>
        <w:snapToGrid w:val="0"/>
        <w:spacing w:after="0"/>
        <w:contextualSpacing/>
      </w:pPr>
      <w:r>
        <w:t xml:space="preserve">In the Process Payment page, a table will show all Order ID and </w:t>
      </w:r>
      <w:r w:rsidR="00253856">
        <w:t xml:space="preserve">number of </w:t>
      </w:r>
      <w:r w:rsidR="00BF7231">
        <w:t>items</w:t>
      </w:r>
      <w:r>
        <w:t xml:space="preserve"> been verified.</w:t>
      </w:r>
      <w:r w:rsidR="7F6E8781">
        <w:t xml:space="preserve"> If all item in the order has been verified, the status will show </w:t>
      </w:r>
      <w:r w:rsidR="00BF7231">
        <w:t>“</w:t>
      </w:r>
      <w:r w:rsidR="7F6E8781">
        <w:t>Ready to Pay”</w:t>
      </w:r>
      <w:r w:rsidR="00BF7231">
        <w:t>, else it will show “Pending”. Same, it can be search by using Order ID.</w:t>
      </w:r>
      <w:r w:rsidR="006819FE">
        <w:t xml:space="preserve"> Finance Manager can select the order that “Ready be pay” and press “Make Payment” button.</w:t>
      </w:r>
    </w:p>
    <w:p w14:paraId="36CDB5E7" w14:textId="77777777" w:rsidR="00225193" w:rsidRDefault="004E001D" w:rsidP="00071AA3">
      <w:pPr>
        <w:keepNext/>
        <w:adjustRightInd w:val="0"/>
        <w:snapToGrid w:val="0"/>
        <w:spacing w:after="0"/>
        <w:contextualSpacing/>
        <w:jc w:val="center"/>
      </w:pPr>
      <w:r>
        <w:rPr>
          <w:noProof/>
          <w14:ligatures w14:val="standardContextual"/>
        </w:rPr>
        <w:lastRenderedPageBreak/>
        <w:drawing>
          <wp:inline distT="0" distB="0" distL="0" distR="0" wp14:anchorId="73B9E667" wp14:editId="447D25A4">
            <wp:extent cx="4680000" cy="4471044"/>
            <wp:effectExtent l="0" t="0" r="6350" b="0"/>
            <wp:docPr id="40782205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2056" name="Picture 15"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80000" cy="4471044"/>
                    </a:xfrm>
                    <a:prstGeom prst="rect">
                      <a:avLst/>
                    </a:prstGeom>
                  </pic:spPr>
                </pic:pic>
              </a:graphicData>
            </a:graphic>
          </wp:inline>
        </w:drawing>
      </w:r>
    </w:p>
    <w:p w14:paraId="3C1E1DEA" w14:textId="0086B8AF" w:rsidR="00AB7FD5" w:rsidRPr="00921817" w:rsidRDefault="00225193" w:rsidP="00071AA3">
      <w:pPr>
        <w:pStyle w:val="Caption"/>
        <w:adjustRightInd w:val="0"/>
        <w:snapToGrid w:val="0"/>
        <w:spacing w:after="0" w:line="360" w:lineRule="auto"/>
        <w:contextualSpacing/>
        <w:rPr>
          <w:color w:val="auto"/>
        </w:rPr>
      </w:pPr>
      <w:r w:rsidRPr="00921817">
        <w:rPr>
          <w:color w:val="auto"/>
        </w:rPr>
        <w:t xml:space="preserve">Figure </w:t>
      </w:r>
      <w:r w:rsidRPr="00921817">
        <w:rPr>
          <w:color w:val="auto"/>
        </w:rPr>
        <w:fldChar w:fldCharType="begin"/>
      </w:r>
      <w:r w:rsidRPr="00921817">
        <w:rPr>
          <w:color w:val="auto"/>
        </w:rPr>
        <w:instrText xml:space="preserve"> SEQ Figure \* ARABIC </w:instrText>
      </w:r>
      <w:r w:rsidRPr="00921817">
        <w:rPr>
          <w:color w:val="auto"/>
        </w:rPr>
        <w:fldChar w:fldCharType="separate"/>
      </w:r>
      <w:r w:rsidR="007B3EDA">
        <w:rPr>
          <w:noProof/>
          <w:color w:val="auto"/>
        </w:rPr>
        <w:t>86</w:t>
      </w:r>
      <w:r w:rsidRPr="00921817">
        <w:rPr>
          <w:color w:val="auto"/>
        </w:rPr>
        <w:fldChar w:fldCharType="end"/>
      </w:r>
      <w:r w:rsidRPr="00921817">
        <w:rPr>
          <w:color w:val="auto"/>
        </w:rPr>
        <w:t>: Payment Confirmation</w:t>
      </w:r>
    </w:p>
    <w:p w14:paraId="677B2042" w14:textId="77777777" w:rsidR="0090198E" w:rsidRDefault="006819FE" w:rsidP="00071AA3">
      <w:pPr>
        <w:adjustRightInd w:val="0"/>
        <w:snapToGrid w:val="0"/>
        <w:spacing w:after="0"/>
        <w:contextualSpacing/>
      </w:pPr>
      <w:r>
        <w:t>After selecting “</w:t>
      </w:r>
      <w:r w:rsidR="7F6E8781">
        <w:t>Make Payment” button</w:t>
      </w:r>
      <w:r>
        <w:t>, a</w:t>
      </w:r>
      <w:r w:rsidR="7ECE87DE">
        <w:t xml:space="preserve"> payment confirmation page will be prompt and show details of the payment. Once the Finance Manager confirm the payment, a success</w:t>
      </w:r>
      <w:r w:rsidR="45EEE6FE">
        <w:t xml:space="preserve"> message box will be prompt. If Finance Manager cancel the payment, it will return to the Process Payment page.</w:t>
      </w:r>
    </w:p>
    <w:p w14:paraId="06710833" w14:textId="77777777" w:rsidR="00225193" w:rsidRDefault="00CA233B" w:rsidP="00071AA3">
      <w:pPr>
        <w:keepNext/>
        <w:adjustRightInd w:val="0"/>
        <w:snapToGrid w:val="0"/>
        <w:spacing w:after="0"/>
        <w:contextualSpacing/>
        <w:jc w:val="center"/>
      </w:pPr>
      <w:r>
        <w:rPr>
          <w:noProof/>
          <w14:ligatures w14:val="standardContextual"/>
        </w:rPr>
        <w:lastRenderedPageBreak/>
        <w:drawing>
          <wp:inline distT="0" distB="0" distL="0" distR="0" wp14:anchorId="43729F41" wp14:editId="76E96F2E">
            <wp:extent cx="3800475" cy="3589525"/>
            <wp:effectExtent l="0" t="0" r="0" b="0"/>
            <wp:docPr id="103405798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7982" name="Picture 23"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03762" cy="3592629"/>
                    </a:xfrm>
                    <a:prstGeom prst="rect">
                      <a:avLst/>
                    </a:prstGeom>
                  </pic:spPr>
                </pic:pic>
              </a:graphicData>
            </a:graphic>
          </wp:inline>
        </w:drawing>
      </w:r>
    </w:p>
    <w:p w14:paraId="06F825F3" w14:textId="7F0B0293" w:rsidR="7F6E8781" w:rsidRDefault="00225193"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87</w:t>
      </w:r>
      <w:r>
        <w:fldChar w:fldCharType="end"/>
      </w:r>
      <w:r>
        <w:t>: Download invoice</w:t>
      </w:r>
    </w:p>
    <w:p w14:paraId="7D8AF4AF" w14:textId="6BA7DF25" w:rsidR="0090198E" w:rsidRDefault="0090198E" w:rsidP="00071AA3">
      <w:pPr>
        <w:adjustRightInd w:val="0"/>
        <w:snapToGrid w:val="0"/>
        <w:spacing w:after="0"/>
        <w:contextualSpacing/>
      </w:pPr>
      <w:r>
        <w:t>After confirming the payment, a message box will be prompted to ask Finance Manager to download the invoice.</w:t>
      </w:r>
    </w:p>
    <w:p w14:paraId="7F88F79B" w14:textId="77777777" w:rsidR="007F7AE2" w:rsidRDefault="007F7AE2" w:rsidP="00071AA3">
      <w:pPr>
        <w:adjustRightInd w:val="0"/>
        <w:snapToGrid w:val="0"/>
        <w:spacing w:after="0"/>
        <w:contextualSpacing/>
      </w:pPr>
    </w:p>
    <w:p w14:paraId="33F3F37D" w14:textId="77777777" w:rsidR="00225193" w:rsidRDefault="7F6E8781" w:rsidP="00071AA3">
      <w:pPr>
        <w:keepNext/>
        <w:adjustRightInd w:val="0"/>
        <w:snapToGrid w:val="0"/>
        <w:spacing w:after="0"/>
        <w:contextualSpacing/>
        <w:jc w:val="center"/>
      </w:pPr>
      <w:r>
        <w:rPr>
          <w:noProof/>
        </w:rPr>
        <w:drawing>
          <wp:inline distT="0" distB="0" distL="0" distR="0" wp14:anchorId="3B48BD6C" wp14:editId="11D36C2B">
            <wp:extent cx="3914775" cy="3159179"/>
            <wp:effectExtent l="0" t="0" r="0" b="3175"/>
            <wp:docPr id="1313366746" name="Picture 131336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36674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16967" cy="3160948"/>
                    </a:xfrm>
                    <a:prstGeom prst="rect">
                      <a:avLst/>
                    </a:prstGeom>
                  </pic:spPr>
                </pic:pic>
              </a:graphicData>
            </a:graphic>
          </wp:inline>
        </w:drawing>
      </w:r>
    </w:p>
    <w:p w14:paraId="7D165F87" w14:textId="0DEAB99F" w:rsidR="00AB7FD5" w:rsidRDefault="00225193"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88</w:t>
      </w:r>
      <w:r>
        <w:fldChar w:fldCharType="end"/>
      </w:r>
      <w:r>
        <w:t>: Error of selecting order that has not completed</w:t>
      </w:r>
    </w:p>
    <w:p w14:paraId="42076C20" w14:textId="2FB991AD" w:rsidR="7F6E8781" w:rsidRDefault="65921A01" w:rsidP="00071AA3">
      <w:pPr>
        <w:adjustRightInd w:val="0"/>
        <w:snapToGrid w:val="0"/>
        <w:spacing w:after="0"/>
        <w:contextualSpacing/>
      </w:pPr>
      <w:r>
        <w:t xml:space="preserve">However, if Finance Manager select order that haven’t been all delivered, </w:t>
      </w:r>
      <w:proofErr w:type="spellStart"/>
      <w:proofErr w:type="gramStart"/>
      <w:r>
        <w:t>a</w:t>
      </w:r>
      <w:proofErr w:type="spellEnd"/>
      <w:proofErr w:type="gramEnd"/>
      <w:r>
        <w:t xml:space="preserve"> error message box will be prompt.</w:t>
      </w:r>
    </w:p>
    <w:p w14:paraId="00677C58" w14:textId="77777777" w:rsidR="00225193" w:rsidRDefault="63ABB446" w:rsidP="00071AA3">
      <w:pPr>
        <w:keepNext/>
        <w:adjustRightInd w:val="0"/>
        <w:snapToGrid w:val="0"/>
        <w:spacing w:after="0"/>
        <w:contextualSpacing/>
        <w:jc w:val="center"/>
      </w:pPr>
      <w:r>
        <w:br w:type="page"/>
      </w:r>
      <w:r w:rsidR="2D986A76">
        <w:rPr>
          <w:noProof/>
        </w:rPr>
        <w:lastRenderedPageBreak/>
        <w:drawing>
          <wp:inline distT="0" distB="0" distL="0" distR="0" wp14:anchorId="5D0A8D70" wp14:editId="67F735AF">
            <wp:extent cx="3571875" cy="3369807"/>
            <wp:effectExtent l="0" t="0" r="0" b="2540"/>
            <wp:docPr id="265319601" name="Picture 2653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1960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78159" cy="3375736"/>
                    </a:xfrm>
                    <a:prstGeom prst="rect">
                      <a:avLst/>
                    </a:prstGeom>
                  </pic:spPr>
                </pic:pic>
              </a:graphicData>
            </a:graphic>
          </wp:inline>
        </w:drawing>
      </w:r>
    </w:p>
    <w:p w14:paraId="77A99E2F" w14:textId="207E8B52" w:rsidR="00AB7FD5" w:rsidRDefault="00225193"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89</w:t>
      </w:r>
      <w:r>
        <w:fldChar w:fldCharType="end"/>
      </w:r>
      <w:r>
        <w:t>: Finan</w:t>
      </w:r>
      <w:r w:rsidR="009013F2">
        <w:t>cial</w:t>
      </w:r>
      <w:r>
        <w:t xml:space="preserve"> Report</w:t>
      </w:r>
    </w:p>
    <w:p w14:paraId="295C6A51" w14:textId="2E13A03B" w:rsidR="009013F2" w:rsidRDefault="2D986A76" w:rsidP="00921817">
      <w:pPr>
        <w:adjustRightInd w:val="0"/>
        <w:snapToGrid w:val="0"/>
        <w:spacing w:after="0"/>
        <w:contextualSpacing/>
      </w:pPr>
      <w:r>
        <w:t>For Finance Report, Finance Manager can select the month and year of report</w:t>
      </w:r>
      <w:r w:rsidR="05C5E2D7">
        <w:t xml:space="preserve"> that want to generate</w:t>
      </w:r>
      <w:r w:rsidR="00921817">
        <w:t>.</w:t>
      </w:r>
    </w:p>
    <w:p w14:paraId="30FE87B0" w14:textId="77777777" w:rsidR="00921817" w:rsidRDefault="00921817" w:rsidP="00921817">
      <w:pPr>
        <w:adjustRightInd w:val="0"/>
        <w:snapToGrid w:val="0"/>
        <w:spacing w:after="0"/>
        <w:contextualSpacing/>
      </w:pPr>
    </w:p>
    <w:p w14:paraId="60BA6DA2" w14:textId="6B0CCF7E" w:rsidR="00921817" w:rsidRDefault="00921817" w:rsidP="00921817">
      <w:pPr>
        <w:adjustRightInd w:val="0"/>
        <w:snapToGrid w:val="0"/>
        <w:spacing w:after="0"/>
        <w:contextualSpacing/>
        <w:jc w:val="center"/>
      </w:pPr>
      <w:r>
        <w:rPr>
          <w:noProof/>
        </w:rPr>
        <w:drawing>
          <wp:inline distT="0" distB="0" distL="0" distR="0" wp14:anchorId="65810756" wp14:editId="32364B65">
            <wp:extent cx="3572893" cy="3448050"/>
            <wp:effectExtent l="0" t="0" r="8890" b="0"/>
            <wp:docPr id="1336280203" name="Picture 1336280203"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80203" name="Picture 1336280203" descr="A screenshot of a report&#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75739" cy="3450797"/>
                    </a:xfrm>
                    <a:prstGeom prst="rect">
                      <a:avLst/>
                    </a:prstGeom>
                  </pic:spPr>
                </pic:pic>
              </a:graphicData>
            </a:graphic>
          </wp:inline>
        </w:drawing>
      </w:r>
    </w:p>
    <w:p w14:paraId="7A228E86" w14:textId="725715E2" w:rsidR="00AB7FD5" w:rsidRDefault="009013F2"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90</w:t>
      </w:r>
      <w:r>
        <w:fldChar w:fldCharType="end"/>
      </w:r>
      <w:r>
        <w:t>: Generate Financial Report</w:t>
      </w:r>
    </w:p>
    <w:p w14:paraId="484BEEAB" w14:textId="672D8C23" w:rsidR="00D05836" w:rsidRDefault="00D05836" w:rsidP="00071AA3">
      <w:pPr>
        <w:adjustRightInd w:val="0"/>
        <w:snapToGrid w:val="0"/>
        <w:spacing w:after="0"/>
        <w:contextualSpacing/>
        <w:jc w:val="left"/>
      </w:pPr>
      <w:r>
        <w:t>The table will show all order details that been done by the selected date. Moreover, the system will prompt the total order and total revenue for Finance Manager.</w:t>
      </w:r>
    </w:p>
    <w:p w14:paraId="156B7C31" w14:textId="77777777" w:rsidR="009013F2" w:rsidRDefault="7EDCD260" w:rsidP="00071AA3">
      <w:pPr>
        <w:keepNext/>
        <w:adjustRightInd w:val="0"/>
        <w:snapToGrid w:val="0"/>
        <w:spacing w:after="0"/>
        <w:contextualSpacing/>
        <w:jc w:val="center"/>
      </w:pPr>
      <w:r>
        <w:rPr>
          <w:noProof/>
        </w:rPr>
        <w:lastRenderedPageBreak/>
        <w:drawing>
          <wp:inline distT="0" distB="0" distL="0" distR="0" wp14:anchorId="169CCEE9" wp14:editId="10568C7D">
            <wp:extent cx="4680000" cy="4407457"/>
            <wp:effectExtent l="0" t="0" r="0" b="0"/>
            <wp:docPr id="1278486087" name="Picture 127848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80000" cy="4407457"/>
                    </a:xfrm>
                    <a:prstGeom prst="rect">
                      <a:avLst/>
                    </a:prstGeom>
                  </pic:spPr>
                </pic:pic>
              </a:graphicData>
            </a:graphic>
          </wp:inline>
        </w:drawing>
      </w:r>
    </w:p>
    <w:p w14:paraId="1E6C14E0" w14:textId="62A9F33B" w:rsidR="003E1206" w:rsidRDefault="009013F2"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91</w:t>
      </w:r>
      <w:r>
        <w:fldChar w:fldCharType="end"/>
      </w:r>
      <w:r>
        <w:t>: Export Financial Report</w:t>
      </w:r>
    </w:p>
    <w:p w14:paraId="1B2C7A4B" w14:textId="5381F790" w:rsidR="5C3D7B8B" w:rsidRDefault="7EDCD260" w:rsidP="00071AA3">
      <w:pPr>
        <w:adjustRightInd w:val="0"/>
        <w:snapToGrid w:val="0"/>
        <w:spacing w:after="0"/>
        <w:contextualSpacing/>
        <w:jc w:val="left"/>
      </w:pPr>
      <w:r>
        <w:t>Finance manager can choose to export the file as CSV format.</w:t>
      </w:r>
      <w:r w:rsidR="005533FE">
        <w:t xml:space="preserve"> The system will ask </w:t>
      </w:r>
      <w:r w:rsidR="00377557">
        <w:t>location to save the file.</w:t>
      </w:r>
    </w:p>
    <w:p w14:paraId="4BEA8766" w14:textId="77777777" w:rsidR="00921817" w:rsidRDefault="00921817">
      <w:pPr>
        <w:spacing w:line="278" w:lineRule="auto"/>
        <w:jc w:val="left"/>
        <w:rPr>
          <w:noProof/>
          <w14:ligatures w14:val="standardContextual"/>
        </w:rPr>
      </w:pPr>
      <w:r>
        <w:rPr>
          <w:noProof/>
          <w14:ligatures w14:val="standardContextual"/>
        </w:rPr>
        <w:br w:type="page"/>
      </w:r>
    </w:p>
    <w:p w14:paraId="26B53011" w14:textId="77777777" w:rsidR="009013F2" w:rsidRDefault="00A93AA2" w:rsidP="00071AA3">
      <w:pPr>
        <w:keepNext/>
        <w:adjustRightInd w:val="0"/>
        <w:snapToGrid w:val="0"/>
        <w:spacing w:after="0"/>
        <w:contextualSpacing/>
        <w:jc w:val="center"/>
      </w:pPr>
      <w:r>
        <w:rPr>
          <w:noProof/>
          <w14:ligatures w14:val="standardContextual"/>
        </w:rPr>
        <w:lastRenderedPageBreak/>
        <w:drawing>
          <wp:inline distT="0" distB="0" distL="0" distR="0" wp14:anchorId="3BE5B6ED" wp14:editId="0B936FD7">
            <wp:extent cx="4371975" cy="3021052"/>
            <wp:effectExtent l="0" t="0" r="0" b="8255"/>
            <wp:docPr id="164674764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47648" name="Picture 21"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74767" cy="3022981"/>
                    </a:xfrm>
                    <a:prstGeom prst="rect">
                      <a:avLst/>
                    </a:prstGeom>
                  </pic:spPr>
                </pic:pic>
              </a:graphicData>
            </a:graphic>
          </wp:inline>
        </w:drawing>
      </w:r>
    </w:p>
    <w:p w14:paraId="6DE3D55E" w14:textId="1D517E80" w:rsidR="001F6DCA" w:rsidRDefault="009013F2"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92</w:t>
      </w:r>
      <w:r>
        <w:fldChar w:fldCharType="end"/>
      </w:r>
      <w:r>
        <w:t>: View Purchase Requisition</w:t>
      </w:r>
    </w:p>
    <w:p w14:paraId="7E7F660C" w14:textId="7AD22C66" w:rsidR="001F6DCA" w:rsidRDefault="001F6DCA" w:rsidP="00071AA3">
      <w:pPr>
        <w:adjustRightInd w:val="0"/>
        <w:snapToGrid w:val="0"/>
        <w:spacing w:after="0"/>
        <w:contextualSpacing/>
      </w:pPr>
      <w:r>
        <w:t xml:space="preserve">In View Purchase Requisitions page, Finance Manager is shown a list of Purchase Requisition that made by Sales Manager </w:t>
      </w:r>
      <w:r w:rsidR="00796367">
        <w:t>in a table. Same as Purchase Order page, the table can be search by P</w:t>
      </w:r>
      <w:r w:rsidR="006007DF">
        <w:t xml:space="preserve">urchase Requisition ID and sort by Requisition ID and </w:t>
      </w:r>
      <w:r w:rsidR="00D35D85">
        <w:t>Date.</w:t>
      </w:r>
    </w:p>
    <w:p w14:paraId="1954121C" w14:textId="77777777" w:rsidR="00921817" w:rsidRDefault="00921817" w:rsidP="00071AA3">
      <w:pPr>
        <w:adjustRightInd w:val="0"/>
        <w:snapToGrid w:val="0"/>
        <w:spacing w:after="0"/>
        <w:contextualSpacing/>
      </w:pPr>
    </w:p>
    <w:p w14:paraId="5E5173AE" w14:textId="77777777" w:rsidR="009013F2" w:rsidRDefault="00C00635" w:rsidP="00071AA3">
      <w:pPr>
        <w:keepNext/>
        <w:adjustRightInd w:val="0"/>
        <w:snapToGrid w:val="0"/>
        <w:spacing w:after="0"/>
        <w:contextualSpacing/>
        <w:jc w:val="center"/>
      </w:pPr>
      <w:r>
        <w:rPr>
          <w:noProof/>
          <w14:ligatures w14:val="standardContextual"/>
        </w:rPr>
        <w:drawing>
          <wp:inline distT="0" distB="0" distL="0" distR="0" wp14:anchorId="16FA45F3" wp14:editId="3D6FC344">
            <wp:extent cx="3533775" cy="3541605"/>
            <wp:effectExtent l="0" t="0" r="0" b="1905"/>
            <wp:docPr id="239642468" name="Picture 2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42468" name="Picture 22" descr="A screenshot of a login pag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41365" cy="3549211"/>
                    </a:xfrm>
                    <a:prstGeom prst="rect">
                      <a:avLst/>
                    </a:prstGeom>
                  </pic:spPr>
                </pic:pic>
              </a:graphicData>
            </a:graphic>
          </wp:inline>
        </w:drawing>
      </w:r>
    </w:p>
    <w:p w14:paraId="1A4B235B" w14:textId="558334BC" w:rsidR="00C00635" w:rsidRDefault="009013F2" w:rsidP="00071AA3">
      <w:pPr>
        <w:pStyle w:val="Caption"/>
        <w:adjustRightInd w:val="0"/>
        <w:snapToGrid w:val="0"/>
        <w:spacing w:after="0" w:line="360" w:lineRule="auto"/>
        <w:contextualSpacing/>
      </w:pPr>
      <w:r>
        <w:t xml:space="preserve">Figure </w:t>
      </w:r>
      <w:r>
        <w:fldChar w:fldCharType="begin"/>
      </w:r>
      <w:r>
        <w:instrText xml:space="preserve"> SEQ Figure \* ARABIC </w:instrText>
      </w:r>
      <w:r>
        <w:fldChar w:fldCharType="separate"/>
      </w:r>
      <w:r w:rsidR="007B3EDA">
        <w:rPr>
          <w:noProof/>
        </w:rPr>
        <w:t>93</w:t>
      </w:r>
      <w:r>
        <w:fldChar w:fldCharType="end"/>
      </w:r>
      <w:r>
        <w:t>: Logout</w:t>
      </w:r>
    </w:p>
    <w:p w14:paraId="35392F6F" w14:textId="4CE7A5DA" w:rsidR="78DE9AB3" w:rsidRDefault="00C00635" w:rsidP="00071AA3">
      <w:pPr>
        <w:adjustRightInd w:val="0"/>
        <w:snapToGrid w:val="0"/>
        <w:spacing w:after="0"/>
        <w:contextualSpacing/>
      </w:pPr>
      <w:proofErr w:type="gramStart"/>
      <w:r>
        <w:t>Last but not least</w:t>
      </w:r>
      <w:proofErr w:type="gramEnd"/>
      <w:r>
        <w:t xml:space="preserve">, the Logout button will </w:t>
      </w:r>
      <w:r w:rsidR="00544361">
        <w:t xml:space="preserve">return the Login Page and prompt a logout success </w:t>
      </w:r>
      <w:proofErr w:type="spellStart"/>
      <w:r w:rsidR="00544361">
        <w:t>messagebox</w:t>
      </w:r>
      <w:proofErr w:type="spellEnd"/>
      <w:r w:rsidR="00544361">
        <w:t>.</w:t>
      </w:r>
    </w:p>
    <w:p w14:paraId="3B339F74" w14:textId="77777777" w:rsidR="00E934DA" w:rsidRPr="001E6CCA" w:rsidRDefault="00E934DA" w:rsidP="007B3EDA">
      <w:pPr>
        <w:pStyle w:val="Heading1"/>
        <w:adjustRightInd w:val="0"/>
        <w:snapToGrid w:val="0"/>
        <w:spacing w:before="0" w:after="0" w:line="360" w:lineRule="auto"/>
        <w:contextualSpacing/>
        <w:rPr>
          <w:rFonts w:cs="Times New Roman"/>
        </w:rPr>
      </w:pPr>
      <w:bookmarkStart w:id="70" w:name="_Toc199772204"/>
      <w:bookmarkStart w:id="71" w:name="_Toc199772248"/>
      <w:bookmarkStart w:id="72" w:name="_Toc199772404"/>
      <w:bookmarkStart w:id="73" w:name="_Toc199885246"/>
      <w:r w:rsidRPr="001E6CCA">
        <w:rPr>
          <w:rFonts w:cs="Times New Roman"/>
        </w:rPr>
        <w:lastRenderedPageBreak/>
        <w:t>3.0 Object Oriented Concepts</w:t>
      </w:r>
      <w:bookmarkEnd w:id="70"/>
      <w:bookmarkEnd w:id="71"/>
      <w:bookmarkEnd w:id="72"/>
      <w:bookmarkEnd w:id="73"/>
    </w:p>
    <w:p w14:paraId="467904E6" w14:textId="77777777" w:rsidR="2C5C0D72" w:rsidRDefault="2C5C0D72" w:rsidP="007B3EDA">
      <w:pPr>
        <w:adjustRightInd w:val="0"/>
        <w:snapToGrid w:val="0"/>
        <w:spacing w:after="0"/>
        <w:rPr>
          <w:rFonts w:eastAsia="Times New Roman" w:cs="Times New Roman"/>
          <w:szCs w:val="24"/>
        </w:rPr>
      </w:pPr>
      <w:r w:rsidRPr="69354754">
        <w:rPr>
          <w:rFonts w:eastAsia="Times New Roman" w:cs="Times New Roman"/>
          <w:szCs w:val="24"/>
        </w:rPr>
        <w:t>Object-Oriented Programming (OOP) is a programming paradigm that organizes software design around the concept of "objects." The goal of OOP is to create modular, reusable, and maintainable code, allowing developers to model complicated systems more efficiently. OOP reflects how elements interact in the real world by grouping data and activity into objects, making it easier to express and manage relationships, interactions, and responsibilities inside a system. The foundation of OOP is built on four main principles, Encapsulation, Inheritance, Abstraction and Polymorphism.</w:t>
      </w:r>
    </w:p>
    <w:p w14:paraId="18B44055" w14:textId="77777777" w:rsidR="007B3EDA" w:rsidRPr="007B3EDA" w:rsidRDefault="007B3EDA" w:rsidP="007B3EDA">
      <w:pPr>
        <w:adjustRightInd w:val="0"/>
        <w:snapToGrid w:val="0"/>
        <w:spacing w:after="0"/>
        <w:rPr>
          <w:rFonts w:cs="Times New Roman"/>
          <w:szCs w:val="24"/>
        </w:rPr>
      </w:pPr>
    </w:p>
    <w:p w14:paraId="2BBDCAA4" w14:textId="77777777" w:rsidR="252F0812" w:rsidRDefault="07773CCF" w:rsidP="007B3EDA">
      <w:pPr>
        <w:snapToGrid w:val="0"/>
        <w:spacing w:after="0"/>
        <w:rPr>
          <w:rFonts w:eastAsia="Times New Roman" w:cs="Times New Roman"/>
          <w:szCs w:val="24"/>
        </w:rPr>
      </w:pPr>
      <w:r w:rsidRPr="500BF847">
        <w:rPr>
          <w:rFonts w:eastAsia="Times New Roman" w:cs="Times New Roman"/>
          <w:szCs w:val="24"/>
        </w:rPr>
        <w:t>For example, in OOP, a class acts as a blueprint for building objects, which can subsequently be used to call methods and access properties, allowing for interaction between different portions of a program.</w:t>
      </w:r>
      <w:r w:rsidR="2C5C0D72" w:rsidRPr="500BF847">
        <w:rPr>
          <w:rFonts w:eastAsia="Times New Roman" w:cs="Times New Roman"/>
          <w:szCs w:val="24"/>
        </w:rPr>
        <w:t xml:space="preserve"> </w:t>
      </w:r>
      <w:r w:rsidR="252F0812" w:rsidRPr="6201F4FC">
        <w:rPr>
          <w:rFonts w:eastAsia="Times New Roman" w:cs="Times New Roman"/>
          <w:szCs w:val="24"/>
        </w:rPr>
        <w:t xml:space="preserve">Consider a simple class </w:t>
      </w:r>
      <w:r w:rsidR="7CAD82D4" w:rsidRPr="6201F4FC">
        <w:rPr>
          <w:rFonts w:eastAsia="Times New Roman" w:cs="Times New Roman"/>
          <w:szCs w:val="24"/>
        </w:rPr>
        <w:t xml:space="preserve">Order that defines attributes </w:t>
      </w:r>
      <w:proofErr w:type="spellStart"/>
      <w:r w:rsidR="7CAD82D4" w:rsidRPr="6201F4FC">
        <w:rPr>
          <w:rFonts w:eastAsia="Times New Roman" w:cs="Times New Roman"/>
          <w:szCs w:val="24"/>
        </w:rPr>
        <w:t>orderID</w:t>
      </w:r>
      <w:proofErr w:type="spellEnd"/>
      <w:r w:rsidR="7CAD82D4" w:rsidRPr="6201F4FC">
        <w:rPr>
          <w:rFonts w:eastAsia="Times New Roman" w:cs="Times New Roman"/>
          <w:szCs w:val="24"/>
        </w:rPr>
        <w:t xml:space="preserve">, </w:t>
      </w:r>
      <w:proofErr w:type="spellStart"/>
      <w:r w:rsidR="7CAD82D4" w:rsidRPr="6201F4FC">
        <w:rPr>
          <w:rFonts w:eastAsia="Times New Roman" w:cs="Times New Roman"/>
          <w:szCs w:val="24"/>
        </w:rPr>
        <w:t>poID</w:t>
      </w:r>
      <w:proofErr w:type="spellEnd"/>
      <w:r w:rsidR="7CAD82D4" w:rsidRPr="6201F4FC">
        <w:rPr>
          <w:rFonts w:eastAsia="Times New Roman" w:cs="Times New Roman"/>
          <w:szCs w:val="24"/>
        </w:rPr>
        <w:t xml:space="preserve"> and so on and method that perform actions such as </w:t>
      </w:r>
      <w:proofErr w:type="spellStart"/>
      <w:r w:rsidR="7CAD82D4" w:rsidRPr="708FD175">
        <w:rPr>
          <w:rFonts w:eastAsia="Times New Roman" w:cs="Times New Roman"/>
          <w:szCs w:val="24"/>
        </w:rPr>
        <w:t>readOrderFile</w:t>
      </w:r>
      <w:proofErr w:type="spellEnd"/>
      <w:r w:rsidR="7CAD82D4" w:rsidRPr="708FD175">
        <w:rPr>
          <w:rFonts w:eastAsia="Times New Roman" w:cs="Times New Roman"/>
          <w:szCs w:val="24"/>
        </w:rPr>
        <w:t xml:space="preserve">(). By creating an instance of this class, a program can </w:t>
      </w:r>
      <w:r w:rsidR="350447A9" w:rsidRPr="708FD175">
        <w:rPr>
          <w:rFonts w:eastAsia="Times New Roman" w:cs="Times New Roman"/>
          <w:szCs w:val="24"/>
        </w:rPr>
        <w:t>manipulate the data through the object’s method.</w:t>
      </w:r>
    </w:p>
    <w:p w14:paraId="2B13BC50" w14:textId="77777777" w:rsidR="350447A9" w:rsidRPr="007B3EDA" w:rsidRDefault="350447A9" w:rsidP="007B3EDA">
      <w:pPr>
        <w:snapToGrid w:val="0"/>
        <w:spacing w:after="0"/>
        <w:rPr>
          <w:rFonts w:eastAsia="Times New Roman" w:cs="Times New Roman"/>
          <w:b/>
          <w:bCs/>
          <w:szCs w:val="24"/>
        </w:rPr>
      </w:pPr>
      <w:r w:rsidRPr="007B3EDA">
        <w:rPr>
          <w:rFonts w:eastAsia="Times New Roman" w:cs="Times New Roman"/>
          <w:b/>
          <w:bCs/>
          <w:szCs w:val="24"/>
        </w:rPr>
        <w:t>Order class:</w:t>
      </w:r>
    </w:p>
    <w:p w14:paraId="2F2C0E86" w14:textId="77777777" w:rsidR="00515DD0" w:rsidRPr="00515DD0" w:rsidRDefault="00515DD0" w:rsidP="00414C67">
      <w:pPr>
        <w:pStyle w:val="ListParagraph"/>
        <w:numPr>
          <w:ilvl w:val="0"/>
          <w:numId w:val="4"/>
        </w:numPr>
        <w:rPr>
          <w:rFonts w:ascii="Times New Roman" w:eastAsia="Times New Roman" w:hAnsi="Times New Roman" w:cs="Times New Roman"/>
        </w:rPr>
      </w:pPr>
      <w:r w:rsidRPr="00515DD0">
        <w:rPr>
          <w:rFonts w:ascii="Times New Roman" w:eastAsia="Times New Roman" w:hAnsi="Times New Roman" w:cs="Times New Roman"/>
        </w:rPr>
        <w:t>We use key word “class” to create a class.</w:t>
      </w:r>
    </w:p>
    <w:p w14:paraId="4835ECC4" w14:textId="77777777" w:rsidR="00C84A85" w:rsidRPr="00515DD0" w:rsidRDefault="00414C67" w:rsidP="00414C67">
      <w:pPr>
        <w:pStyle w:val="ListParagraph"/>
        <w:numPr>
          <w:ilvl w:val="0"/>
          <w:numId w:val="4"/>
        </w:numPr>
        <w:rPr>
          <w:rFonts w:ascii="Times New Roman" w:eastAsia="Times New Roman" w:hAnsi="Times New Roman" w:cs="Times New Roman"/>
        </w:rPr>
      </w:pPr>
      <w:r w:rsidRPr="00515DD0">
        <w:rPr>
          <w:rFonts w:ascii="Times New Roman" w:hAnsi="Times New Roman" w:cs="Times New Roman"/>
          <w:noProof/>
        </w:rPr>
        <mc:AlternateContent>
          <mc:Choice Requires="wps">
            <w:drawing>
              <wp:anchor distT="0" distB="0" distL="114300" distR="114300" simplePos="0" relativeHeight="251616256" behindDoc="0" locked="0" layoutInCell="1" allowOverlap="1" wp14:anchorId="779F9B17" wp14:editId="410DAF0D">
                <wp:simplePos x="0" y="0"/>
                <wp:positionH relativeFrom="column">
                  <wp:posOffset>1826819</wp:posOffset>
                </wp:positionH>
                <wp:positionV relativeFrom="paragraph">
                  <wp:posOffset>435559</wp:posOffset>
                </wp:positionV>
                <wp:extent cx="1046073" cy="438912"/>
                <wp:effectExtent l="0" t="0" r="0" b="0"/>
                <wp:wrapNone/>
                <wp:docPr id="2109248542" name="Text Box 7"/>
                <wp:cNvGraphicFramePr/>
                <a:graphic xmlns:a="http://schemas.openxmlformats.org/drawingml/2006/main">
                  <a:graphicData uri="http://schemas.microsoft.com/office/word/2010/wordprocessingShape">
                    <wps:wsp>
                      <wps:cNvSpPr txBox="1"/>
                      <wps:spPr>
                        <a:xfrm>
                          <a:off x="0" y="0"/>
                          <a:ext cx="1046073" cy="438912"/>
                        </a:xfrm>
                        <a:prstGeom prst="rect">
                          <a:avLst/>
                        </a:prstGeom>
                        <a:noFill/>
                        <a:ln w="6350">
                          <a:noFill/>
                        </a:ln>
                      </wps:spPr>
                      <wps:txbx>
                        <w:txbxContent>
                          <w:p w14:paraId="3399C785" w14:textId="77777777" w:rsidR="00414C67" w:rsidRPr="00B05681" w:rsidRDefault="00414C67" w:rsidP="00414C67">
                            <w:pPr>
                              <w:rPr>
                                <w:color w:val="FF0000"/>
                                <w:lang w:val="en-US"/>
                              </w:rPr>
                            </w:pPr>
                            <w:r>
                              <w:rPr>
                                <w:color w:val="FF0000"/>
                                <w:lang w:val="en-US"/>
                              </w:rPr>
                              <w:t>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9F9B17" id="_x0000_t202" coordsize="21600,21600" o:spt="202" path="m,l,21600r21600,l21600,xe">
                <v:stroke joinstyle="miter"/>
                <v:path gradientshapeok="t" o:connecttype="rect"/>
              </v:shapetype>
              <v:shape id="Text Box 7" o:spid="_x0000_s1026" type="#_x0000_t202" style="position:absolute;left:0;text-align:left;margin-left:143.85pt;margin-top:34.3pt;width:82.35pt;height:34.5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" filled="f" stroked="f" strokeweight=".5pt">
                <v:textbox>
                  <w:txbxContent>
                    <w:p w14:paraId="3399C785" w14:textId="77777777" w:rsidR="00414C67" w:rsidRPr="00B05681" w:rsidRDefault="00414C67" w:rsidP="00414C67">
                      <w:pPr>
                        <w:rPr>
                          <w:color w:val="FF0000"/>
                          <w:lang w:val="en-US"/>
                        </w:rPr>
                      </w:pPr>
                      <w:r>
                        <w:rPr>
                          <w:color w:val="FF0000"/>
                          <w:lang w:val="en-US"/>
                        </w:rPr>
                        <w:t>Class</w:t>
                      </w:r>
                    </w:p>
                  </w:txbxContent>
                </v:textbox>
              </v:shape>
            </w:pict>
          </mc:Fallback>
        </mc:AlternateContent>
      </w:r>
      <w:r w:rsidR="00C84A85">
        <w:rPr>
          <w:rFonts w:ascii="Times New Roman" w:eastAsia="Times New Roman" w:hAnsi="Times New Roman" w:cs="Times New Roman"/>
        </w:rPr>
        <w:t xml:space="preserve">Attributes will be </w:t>
      </w:r>
      <w:proofErr w:type="gramStart"/>
      <w:r w:rsidR="00C84A85">
        <w:rPr>
          <w:rFonts w:ascii="Times New Roman" w:eastAsia="Times New Roman" w:hAnsi="Times New Roman" w:cs="Times New Roman"/>
        </w:rPr>
        <w:t>define</w:t>
      </w:r>
      <w:proofErr w:type="gramEnd"/>
      <w:r w:rsidR="00C84A85">
        <w:rPr>
          <w:rFonts w:ascii="Times New Roman" w:eastAsia="Times New Roman" w:hAnsi="Times New Roman" w:cs="Times New Roman"/>
        </w:rPr>
        <w:t xml:space="preserve"> </w:t>
      </w:r>
      <w:r w:rsidR="009D44D3">
        <w:rPr>
          <w:rFonts w:ascii="Times New Roman" w:eastAsia="Times New Roman" w:hAnsi="Times New Roman" w:cs="Times New Roman"/>
        </w:rPr>
        <w:t xml:space="preserve">at the following field with the </w:t>
      </w:r>
      <w:r w:rsidR="00A33BCA">
        <w:rPr>
          <w:rFonts w:ascii="Times New Roman" w:eastAsia="Times New Roman" w:hAnsi="Times New Roman" w:cs="Times New Roman"/>
        </w:rPr>
        <w:t xml:space="preserve">access modifier, </w:t>
      </w:r>
      <w:r w:rsidR="00DB567A">
        <w:rPr>
          <w:rFonts w:ascii="Times New Roman" w:eastAsia="Times New Roman" w:hAnsi="Times New Roman" w:cs="Times New Roman"/>
        </w:rPr>
        <w:t xml:space="preserve">data type and </w:t>
      </w:r>
      <w:r w:rsidR="00EC25DA">
        <w:rPr>
          <w:rFonts w:ascii="Times New Roman" w:eastAsia="Times New Roman" w:hAnsi="Times New Roman" w:cs="Times New Roman"/>
        </w:rPr>
        <w:t>name of variable</w:t>
      </w:r>
    </w:p>
    <w:p w14:paraId="57C8FCFC" w14:textId="77777777" w:rsidR="00414C67" w:rsidRDefault="00414C67" w:rsidP="00414C67">
      <w:pPr>
        <w:keepNext/>
        <w:jc w:val="center"/>
      </w:pPr>
      <w:r>
        <w:rPr>
          <w:noProof/>
          <w14:ligatures w14:val="standardContextual"/>
        </w:rPr>
        <mc:AlternateContent>
          <mc:Choice Requires="wps">
            <w:drawing>
              <wp:anchor distT="0" distB="0" distL="114300" distR="114300" simplePos="0" relativeHeight="251612160" behindDoc="0" locked="0" layoutInCell="1" allowOverlap="1" wp14:anchorId="45015C91" wp14:editId="6048EE28">
                <wp:simplePos x="0" y="0"/>
                <wp:positionH relativeFrom="column">
                  <wp:posOffset>1236269</wp:posOffset>
                </wp:positionH>
                <wp:positionV relativeFrom="paragraph">
                  <wp:posOffset>69774</wp:posOffset>
                </wp:positionV>
                <wp:extent cx="592531" cy="0"/>
                <wp:effectExtent l="0" t="63500" r="0" b="63500"/>
                <wp:wrapNone/>
                <wp:docPr id="1136775975" name="Straight Arrow Connector 9"/>
                <wp:cNvGraphicFramePr/>
                <a:graphic xmlns:a="http://schemas.openxmlformats.org/drawingml/2006/main">
                  <a:graphicData uri="http://schemas.microsoft.com/office/word/2010/wordprocessingShape">
                    <wps:wsp>
                      <wps:cNvCnPr/>
                      <wps:spPr>
                        <a:xfrm flipH="1">
                          <a:off x="0" y="0"/>
                          <a:ext cx="592531"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1A78C9A" id="Straight Arrow Connector 9" o:spid="_x0000_s1026" type="#_x0000_t32" style="position:absolute;margin-left:97.35pt;margin-top:5.5pt;width:46.65pt;height:0;flip:x;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" strokecolor="red"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08064" behindDoc="0" locked="0" layoutInCell="1" allowOverlap="1" wp14:anchorId="68E5594F" wp14:editId="41A0114D">
                <wp:simplePos x="0" y="0"/>
                <wp:positionH relativeFrom="column">
                  <wp:posOffset>2815717</wp:posOffset>
                </wp:positionH>
                <wp:positionV relativeFrom="paragraph">
                  <wp:posOffset>1005205</wp:posOffset>
                </wp:positionV>
                <wp:extent cx="1046073" cy="438912"/>
                <wp:effectExtent l="0" t="0" r="0" b="5715"/>
                <wp:wrapNone/>
                <wp:docPr id="738289961" name="Text Box 7"/>
                <wp:cNvGraphicFramePr/>
                <a:graphic xmlns:a="http://schemas.openxmlformats.org/drawingml/2006/main">
                  <a:graphicData uri="http://schemas.microsoft.com/office/word/2010/wordprocessingShape">
                    <wps:wsp>
                      <wps:cNvSpPr txBox="1"/>
                      <wps:spPr>
                        <a:xfrm>
                          <a:off x="0" y="0"/>
                          <a:ext cx="1046073" cy="438912"/>
                        </a:xfrm>
                        <a:prstGeom prst="rect">
                          <a:avLst/>
                        </a:prstGeom>
                        <a:solidFill>
                          <a:schemeClr val="lt1"/>
                        </a:solidFill>
                        <a:ln w="6350">
                          <a:noFill/>
                        </a:ln>
                      </wps:spPr>
                      <wps:txbx>
                        <w:txbxContent>
                          <w:p w14:paraId="2D8809CA" w14:textId="77777777" w:rsidR="00414C67" w:rsidRPr="00B05681" w:rsidRDefault="00414C67" w:rsidP="00414C67">
                            <w:pPr>
                              <w:rPr>
                                <w:color w:val="FF0000"/>
                                <w:lang w:val="en-US"/>
                              </w:rPr>
                            </w:pPr>
                            <w:r w:rsidRPr="00B05681">
                              <w:rPr>
                                <w:color w:val="FF0000"/>
                                <w:lang w:val="en-US"/>
                              </w:rPr>
                              <w:t>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E5594F" id="_x0000_s1027" type="#_x0000_t202" style="position:absolute;left:0;text-align:left;margin-left:221.7pt;margin-top:79.15pt;width:82.35pt;height:34.5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" fillcolor="white [3201]" stroked="f" strokeweight=".5pt">
                <v:textbox>
                  <w:txbxContent>
                    <w:p w14:paraId="2D8809CA" w14:textId="77777777" w:rsidR="00414C67" w:rsidRPr="00B05681" w:rsidRDefault="00414C67" w:rsidP="00414C67">
                      <w:pPr>
                        <w:rPr>
                          <w:color w:val="FF0000"/>
                          <w:lang w:val="en-US"/>
                        </w:rPr>
                      </w:pPr>
                      <w:r w:rsidRPr="00B05681">
                        <w:rPr>
                          <w:color w:val="FF0000"/>
                          <w:lang w:val="en-US"/>
                        </w:rPr>
                        <w:t>Attributes</w:t>
                      </w:r>
                    </w:p>
                  </w:txbxContent>
                </v:textbox>
              </v:shape>
            </w:pict>
          </mc:Fallback>
        </mc:AlternateContent>
      </w:r>
      <w:r>
        <w:rPr>
          <w:noProof/>
          <w14:ligatures w14:val="standardContextual"/>
        </w:rPr>
        <mc:AlternateContent>
          <mc:Choice Requires="wps">
            <w:drawing>
              <wp:anchor distT="0" distB="0" distL="114300" distR="114300" simplePos="0" relativeHeight="251603968" behindDoc="0" locked="0" layoutInCell="1" allowOverlap="1" wp14:anchorId="34C49C80" wp14:editId="75B4B90E">
                <wp:simplePos x="0" y="0"/>
                <wp:positionH relativeFrom="column">
                  <wp:posOffset>2538374</wp:posOffset>
                </wp:positionH>
                <wp:positionV relativeFrom="paragraph">
                  <wp:posOffset>179502</wp:posOffset>
                </wp:positionV>
                <wp:extent cx="343815" cy="1975104"/>
                <wp:effectExtent l="0" t="12700" r="12065" b="19050"/>
                <wp:wrapNone/>
                <wp:docPr id="1969654106" name="Right Brace 6"/>
                <wp:cNvGraphicFramePr/>
                <a:graphic xmlns:a="http://schemas.openxmlformats.org/drawingml/2006/main">
                  <a:graphicData uri="http://schemas.microsoft.com/office/word/2010/wordprocessingShape">
                    <wps:wsp>
                      <wps:cNvSpPr/>
                      <wps:spPr>
                        <a:xfrm>
                          <a:off x="0" y="0"/>
                          <a:ext cx="343815" cy="1975104"/>
                        </a:xfrm>
                        <a:prstGeom prst="rightBrac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95E76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199.85pt;margin-top:14.15pt;width:27.05pt;height:155.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" adj="313" strokecolor="red" strokeweight="1.5pt">
                <v:stroke joinstyle="miter"/>
              </v:shape>
            </w:pict>
          </mc:Fallback>
        </mc:AlternateContent>
      </w:r>
      <w:r>
        <w:rPr>
          <w:noProof/>
        </w:rPr>
        <w:drawing>
          <wp:inline distT="0" distB="0" distL="0" distR="0" wp14:anchorId="312C5722" wp14:editId="740D3457">
            <wp:extent cx="5723890" cy="2428646"/>
            <wp:effectExtent l="0" t="0" r="3810" b="0"/>
            <wp:docPr id="1958849823" name="Picture 19588498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9823" name="Picture 1958849823" descr="A screenshot of a computer code&#10;&#10;Description automatically generated"/>
                    <pic:cNvPicPr/>
                  </pic:nvPicPr>
                  <pic:blipFill rotWithShape="1">
                    <a:blip r:embed="rId106" cstate="print">
                      <a:extLst>
                        <a:ext uri="{28A0092B-C50C-407E-A947-70E740481C1C}">
                          <a14:useLocalDpi xmlns:a14="http://schemas.microsoft.com/office/drawing/2010/main" val="0"/>
                        </a:ext>
                      </a:extLst>
                    </a:blip>
                    <a:srcRect b="25219"/>
                    <a:stretch/>
                  </pic:blipFill>
                  <pic:spPr bwMode="auto">
                    <a:xfrm>
                      <a:off x="0" y="0"/>
                      <a:ext cx="5724524" cy="2428915"/>
                    </a:xfrm>
                    <a:prstGeom prst="rect">
                      <a:avLst/>
                    </a:prstGeom>
                    <a:ln>
                      <a:noFill/>
                    </a:ln>
                    <a:extLst>
                      <a:ext uri="{53640926-AAD7-44D8-BBD7-CCE9431645EC}">
                        <a14:shadowObscured xmlns:a14="http://schemas.microsoft.com/office/drawing/2010/main"/>
                      </a:ext>
                    </a:extLst>
                  </pic:spPr>
                </pic:pic>
              </a:graphicData>
            </a:graphic>
          </wp:inline>
        </w:drawing>
      </w:r>
    </w:p>
    <w:p w14:paraId="549E2AF5" w14:textId="77777777" w:rsidR="00414C67" w:rsidRDefault="00414C67" w:rsidP="00414C67">
      <w:pPr>
        <w:pStyle w:val="Caption"/>
        <w:rPr>
          <w:rFonts w:eastAsia="Times New Roman" w:cs="Times New Roman"/>
          <w:szCs w:val="24"/>
        </w:rPr>
      </w:pPr>
      <w:r>
        <w:t xml:space="preserve">Figure </w:t>
      </w:r>
      <w:r>
        <w:fldChar w:fldCharType="begin"/>
      </w:r>
      <w:r>
        <w:instrText xml:space="preserve"> SEQ Figure \* ARABIC </w:instrText>
      </w:r>
      <w:r>
        <w:fldChar w:fldCharType="separate"/>
      </w:r>
      <w:r w:rsidR="007B3EDA">
        <w:rPr>
          <w:noProof/>
        </w:rPr>
        <w:t>94</w:t>
      </w:r>
      <w:r>
        <w:fldChar w:fldCharType="end"/>
      </w:r>
      <w:r>
        <w:t>: Order class</w:t>
      </w:r>
    </w:p>
    <w:p w14:paraId="52E2E9EC" w14:textId="77777777" w:rsidR="00250117" w:rsidRDefault="00250117" w:rsidP="00414C67">
      <w:pPr>
        <w:spacing w:line="278" w:lineRule="auto"/>
        <w:jc w:val="left"/>
        <w:rPr>
          <w:rFonts w:eastAsia="Times New Roman" w:cs="Times New Roman"/>
          <w:kern w:val="2"/>
          <w:szCs w:val="24"/>
          <w:lang w:val="en-MY"/>
          <w14:ligatures w14:val="standardContextual"/>
        </w:rPr>
      </w:pPr>
      <w:r>
        <w:rPr>
          <w:rFonts w:eastAsia="Times New Roman" w:cs="Times New Roman"/>
        </w:rPr>
        <w:br w:type="page"/>
      </w:r>
    </w:p>
    <w:p w14:paraId="6634D24E" w14:textId="77777777" w:rsidR="00D32245" w:rsidRPr="00250117" w:rsidRDefault="00D32245" w:rsidP="00414C67">
      <w:pPr>
        <w:pStyle w:val="ListParagraph"/>
        <w:numPr>
          <w:ilvl w:val="0"/>
          <w:numId w:val="4"/>
        </w:numPr>
        <w:rPr>
          <w:rFonts w:ascii="Times New Roman" w:eastAsia="Times New Roman" w:hAnsi="Times New Roman" w:cs="Times New Roman"/>
        </w:rPr>
      </w:pPr>
      <w:r w:rsidRPr="00250117">
        <w:rPr>
          <w:rFonts w:ascii="Times New Roman" w:eastAsia="Times New Roman" w:hAnsi="Times New Roman" w:cs="Times New Roman"/>
        </w:rPr>
        <w:lastRenderedPageBreak/>
        <w:t xml:space="preserve">A constructor is a special method that </w:t>
      </w:r>
      <w:r w:rsidR="00E47A94" w:rsidRPr="00250117">
        <w:rPr>
          <w:rFonts w:ascii="Times New Roman" w:eastAsia="Times New Roman" w:hAnsi="Times New Roman" w:cs="Times New Roman"/>
        </w:rPr>
        <w:t>is automatically called when the instance of the class is created. It</w:t>
      </w:r>
      <w:r w:rsidR="00250117" w:rsidRPr="00250117">
        <w:rPr>
          <w:rFonts w:ascii="Times New Roman" w:eastAsia="Times New Roman" w:hAnsi="Times New Roman" w:cs="Times New Roman"/>
        </w:rPr>
        <w:t xml:space="preserve"> is main to initialize the new object, usually used to set initial values for the attributes</w:t>
      </w:r>
    </w:p>
    <w:p w14:paraId="1374F6CB" w14:textId="77777777" w:rsidR="00BB5020" w:rsidRPr="00250117" w:rsidRDefault="00BB5020" w:rsidP="00414C67">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Two constructor is used </w:t>
      </w:r>
      <w:r w:rsidR="00E2377C">
        <w:rPr>
          <w:rFonts w:ascii="Times New Roman" w:eastAsia="Times New Roman" w:hAnsi="Times New Roman" w:cs="Times New Roman"/>
        </w:rPr>
        <w:t>in class are called constructor overloading</w:t>
      </w:r>
      <w:r w:rsidR="00AA208C">
        <w:rPr>
          <w:rFonts w:ascii="Times New Roman" w:eastAsia="Times New Roman" w:hAnsi="Times New Roman" w:cs="Times New Roman"/>
        </w:rPr>
        <w:t xml:space="preserve">. It </w:t>
      </w:r>
      <w:proofErr w:type="gramStart"/>
      <w:r w:rsidR="00AA208C">
        <w:rPr>
          <w:rFonts w:ascii="Times New Roman" w:eastAsia="Times New Roman" w:hAnsi="Times New Roman" w:cs="Times New Roman"/>
        </w:rPr>
        <w:t>allow</w:t>
      </w:r>
      <w:proofErr w:type="gramEnd"/>
      <w:r w:rsidR="00AA208C">
        <w:rPr>
          <w:rFonts w:ascii="Times New Roman" w:eastAsia="Times New Roman" w:hAnsi="Times New Roman" w:cs="Times New Roman"/>
        </w:rPr>
        <w:t xml:space="preserve"> system to create object in a different situation.</w:t>
      </w:r>
    </w:p>
    <w:p w14:paraId="092C9846" w14:textId="77777777" w:rsidR="00414C67" w:rsidRDefault="00414C67" w:rsidP="00414C67">
      <w:pPr>
        <w:keepNext/>
        <w:jc w:val="center"/>
      </w:pPr>
      <w:r>
        <w:rPr>
          <w:noProof/>
          <w14:ligatures w14:val="standardContextual"/>
        </w:rPr>
        <mc:AlternateContent>
          <mc:Choice Requires="wps">
            <w:drawing>
              <wp:anchor distT="0" distB="0" distL="114300" distR="114300" simplePos="0" relativeHeight="251620352" behindDoc="0" locked="0" layoutInCell="1" allowOverlap="1" wp14:anchorId="571855F1" wp14:editId="5BA5F4DC">
                <wp:simplePos x="0" y="0"/>
                <wp:positionH relativeFrom="column">
                  <wp:posOffset>1285240</wp:posOffset>
                </wp:positionH>
                <wp:positionV relativeFrom="paragraph">
                  <wp:posOffset>80645</wp:posOffset>
                </wp:positionV>
                <wp:extent cx="709295" cy="0"/>
                <wp:effectExtent l="0" t="63500" r="0" b="63500"/>
                <wp:wrapNone/>
                <wp:docPr id="1971051773" name="Straight Arrow Connector 10"/>
                <wp:cNvGraphicFramePr/>
                <a:graphic xmlns:a="http://schemas.openxmlformats.org/drawingml/2006/main">
                  <a:graphicData uri="http://schemas.microsoft.com/office/word/2010/wordprocessingShape">
                    <wps:wsp>
                      <wps:cNvCnPr/>
                      <wps:spPr>
                        <a:xfrm flipH="1">
                          <a:off x="0" y="0"/>
                          <a:ext cx="70929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3A546D9" id="Straight Arrow Connector 10" o:spid="_x0000_s1026" type="#_x0000_t32" style="position:absolute;margin-left:101.2pt;margin-top:6.35pt;width:55.85pt;height:0;flip:x;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" strokecolor="red"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36736" behindDoc="0" locked="0" layoutInCell="1" allowOverlap="1" wp14:anchorId="08AF94DC" wp14:editId="52EE75D7">
                <wp:simplePos x="0" y="0"/>
                <wp:positionH relativeFrom="column">
                  <wp:posOffset>1445895</wp:posOffset>
                </wp:positionH>
                <wp:positionV relativeFrom="paragraph">
                  <wp:posOffset>243840</wp:posOffset>
                </wp:positionV>
                <wp:extent cx="548640" cy="116840"/>
                <wp:effectExtent l="25400" t="12700" r="10160" b="48260"/>
                <wp:wrapNone/>
                <wp:docPr id="708360774" name="Straight Arrow Connector 11"/>
                <wp:cNvGraphicFramePr/>
                <a:graphic xmlns:a="http://schemas.openxmlformats.org/drawingml/2006/main">
                  <a:graphicData uri="http://schemas.microsoft.com/office/word/2010/wordprocessingShape">
                    <wps:wsp>
                      <wps:cNvCnPr/>
                      <wps:spPr>
                        <a:xfrm flipH="1">
                          <a:off x="0" y="0"/>
                          <a:ext cx="548640" cy="1168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2A7B89" id="Straight Arrow Connector 11" o:spid="_x0000_s1026" type="#_x0000_t32" style="position:absolute;margin-left:113.85pt;margin-top:19.2pt;width:43.2pt;height:9.2pt;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" strokecolor="red"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40832" behindDoc="0" locked="0" layoutInCell="1" allowOverlap="1" wp14:anchorId="212BA29B" wp14:editId="2209E48F">
                <wp:simplePos x="0" y="0"/>
                <wp:positionH relativeFrom="column">
                  <wp:posOffset>1994035</wp:posOffset>
                </wp:positionH>
                <wp:positionV relativeFrom="paragraph">
                  <wp:posOffset>3696</wp:posOffset>
                </wp:positionV>
                <wp:extent cx="1046073" cy="438912"/>
                <wp:effectExtent l="0" t="0" r="0" b="0"/>
                <wp:wrapNone/>
                <wp:docPr id="915189106" name="Text Box 7"/>
                <wp:cNvGraphicFramePr/>
                <a:graphic xmlns:a="http://schemas.openxmlformats.org/drawingml/2006/main">
                  <a:graphicData uri="http://schemas.microsoft.com/office/word/2010/wordprocessingShape">
                    <wps:wsp>
                      <wps:cNvSpPr txBox="1"/>
                      <wps:spPr>
                        <a:xfrm>
                          <a:off x="0" y="0"/>
                          <a:ext cx="1046073" cy="438912"/>
                        </a:xfrm>
                        <a:prstGeom prst="rect">
                          <a:avLst/>
                        </a:prstGeom>
                        <a:noFill/>
                        <a:ln w="6350">
                          <a:noFill/>
                        </a:ln>
                      </wps:spPr>
                      <wps:txbx>
                        <w:txbxContent>
                          <w:p w14:paraId="56EC675E" w14:textId="77777777" w:rsidR="00414C67" w:rsidRPr="00B05681" w:rsidRDefault="00414C67" w:rsidP="00414C67">
                            <w:pPr>
                              <w:rPr>
                                <w:color w:val="FF0000"/>
                                <w:lang w:val="en-US"/>
                              </w:rPr>
                            </w:pPr>
                            <w:r>
                              <w:rPr>
                                <w:color w:val="FF0000"/>
                                <w:lang w:val="en-US"/>
                              </w:rPr>
                              <w:t>Constructor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BA29B" id="_x0000_s1028" type="#_x0000_t202" style="position:absolute;left:0;text-align:left;margin-left:157pt;margin-top:.3pt;width:82.35pt;height:34.5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" filled="f" stroked="f" strokeweight=".5pt">
                <v:textbox>
                  <w:txbxContent>
                    <w:p w14:paraId="56EC675E" w14:textId="77777777" w:rsidR="00414C67" w:rsidRPr="00B05681" w:rsidRDefault="00414C67" w:rsidP="00414C67">
                      <w:pPr>
                        <w:rPr>
                          <w:color w:val="FF0000"/>
                          <w:lang w:val="en-US"/>
                        </w:rPr>
                      </w:pPr>
                      <w:r>
                        <w:rPr>
                          <w:color w:val="FF0000"/>
                          <w:lang w:val="en-US"/>
                        </w:rPr>
                        <w:t>Constructor</w:t>
                      </w:r>
                    </w:p>
                  </w:txbxContent>
                </v:textbox>
              </v:shape>
            </w:pict>
          </mc:Fallback>
        </mc:AlternateContent>
      </w:r>
      <w:r>
        <w:rPr>
          <w:noProof/>
        </w:rPr>
        <w:drawing>
          <wp:inline distT="0" distB="0" distL="0" distR="0" wp14:anchorId="70920A07" wp14:editId="3FB1BA28">
            <wp:extent cx="5095982" cy="2484398"/>
            <wp:effectExtent l="0" t="0" r="0" b="5080"/>
            <wp:docPr id="585185255" name="Picture 58518525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85255" name="Picture 585185255" descr="A screenshot of a computer cod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16909" cy="2494600"/>
                    </a:xfrm>
                    <a:prstGeom prst="rect">
                      <a:avLst/>
                    </a:prstGeom>
                  </pic:spPr>
                </pic:pic>
              </a:graphicData>
            </a:graphic>
          </wp:inline>
        </w:drawing>
      </w:r>
    </w:p>
    <w:p w14:paraId="0EDA76B2" w14:textId="77777777" w:rsidR="00414C67" w:rsidRDefault="00414C67" w:rsidP="00414C67">
      <w:pPr>
        <w:pStyle w:val="Caption"/>
        <w:rPr>
          <w:rFonts w:eastAsia="Times New Roman" w:cs="Times New Roman"/>
          <w:szCs w:val="24"/>
        </w:rPr>
      </w:pPr>
      <w:r>
        <w:t xml:space="preserve">Figure </w:t>
      </w:r>
      <w:r>
        <w:fldChar w:fldCharType="begin"/>
      </w:r>
      <w:r>
        <w:instrText xml:space="preserve"> SEQ Figure \* ARABIC </w:instrText>
      </w:r>
      <w:r>
        <w:fldChar w:fldCharType="separate"/>
      </w:r>
      <w:r w:rsidR="007B3EDA">
        <w:rPr>
          <w:noProof/>
        </w:rPr>
        <w:t>95</w:t>
      </w:r>
      <w:r>
        <w:fldChar w:fldCharType="end"/>
      </w:r>
      <w:r>
        <w:t>: Order Class (Constructor)</w:t>
      </w:r>
    </w:p>
    <w:p w14:paraId="6E084628" w14:textId="77777777" w:rsidR="00D73345" w:rsidRPr="00E65FB0" w:rsidRDefault="00414C67" w:rsidP="00414C67">
      <w:pPr>
        <w:pStyle w:val="ListParagraph"/>
        <w:numPr>
          <w:ilvl w:val="0"/>
          <w:numId w:val="4"/>
        </w:numPr>
        <w:rPr>
          <w:rFonts w:ascii="Times New Roman" w:eastAsia="Times New Roman" w:hAnsi="Times New Roman" w:cs="Times New Roman"/>
        </w:rPr>
      </w:pPr>
      <w:r>
        <w:rPr>
          <w:noProof/>
        </w:rPr>
        <mc:AlternateContent>
          <mc:Choice Requires="wps">
            <w:drawing>
              <wp:anchor distT="0" distB="0" distL="114300" distR="114300" simplePos="0" relativeHeight="251628544" behindDoc="0" locked="0" layoutInCell="1" allowOverlap="1" wp14:anchorId="2D967877" wp14:editId="0098365D">
                <wp:simplePos x="0" y="0"/>
                <wp:positionH relativeFrom="column">
                  <wp:posOffset>3340735</wp:posOffset>
                </wp:positionH>
                <wp:positionV relativeFrom="paragraph">
                  <wp:posOffset>426339</wp:posOffset>
                </wp:positionV>
                <wp:extent cx="1046073" cy="438912"/>
                <wp:effectExtent l="0" t="0" r="0" b="0"/>
                <wp:wrapNone/>
                <wp:docPr id="112102058" name="Text Box 7"/>
                <wp:cNvGraphicFramePr/>
                <a:graphic xmlns:a="http://schemas.openxmlformats.org/drawingml/2006/main">
                  <a:graphicData uri="http://schemas.microsoft.com/office/word/2010/wordprocessingShape">
                    <wps:wsp>
                      <wps:cNvSpPr txBox="1"/>
                      <wps:spPr>
                        <a:xfrm>
                          <a:off x="0" y="0"/>
                          <a:ext cx="1046073" cy="438912"/>
                        </a:xfrm>
                        <a:prstGeom prst="rect">
                          <a:avLst/>
                        </a:prstGeom>
                        <a:noFill/>
                        <a:ln w="6350">
                          <a:noFill/>
                        </a:ln>
                      </wps:spPr>
                      <wps:txbx>
                        <w:txbxContent>
                          <w:p w14:paraId="46466AF2" w14:textId="77777777" w:rsidR="00414C67" w:rsidRPr="00B05681" w:rsidRDefault="00414C67" w:rsidP="00414C67">
                            <w:pPr>
                              <w:rPr>
                                <w:color w:val="FF0000"/>
                                <w:lang w:val="en-US"/>
                              </w:rPr>
                            </w:pPr>
                            <w:r>
                              <w:rPr>
                                <w:color w:val="FF0000"/>
                                <w:lang w:val="en-US"/>
                              </w:rPr>
                              <w:t>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967877" id="_x0000_s1029" type="#_x0000_t202" style="position:absolute;left:0;text-align:left;margin-left:263.05pt;margin-top:33.55pt;width:82.35pt;height:34.5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GGwIAADM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" filled="f" stroked="f" strokeweight=".5pt">
                <v:textbox>
                  <w:txbxContent>
                    <w:p w14:paraId="46466AF2" w14:textId="77777777" w:rsidR="00414C67" w:rsidRPr="00B05681" w:rsidRDefault="00414C67" w:rsidP="00414C67">
                      <w:pPr>
                        <w:rPr>
                          <w:color w:val="FF0000"/>
                          <w:lang w:val="en-US"/>
                        </w:rPr>
                      </w:pPr>
                      <w:r>
                        <w:rPr>
                          <w:color w:val="FF0000"/>
                          <w:lang w:val="en-US"/>
                        </w:rPr>
                        <w:t>Method</w:t>
                      </w:r>
                    </w:p>
                  </w:txbxContent>
                </v:textbox>
              </v:shape>
            </w:pict>
          </mc:Fallback>
        </mc:AlternateContent>
      </w:r>
      <w:r w:rsidR="00D73345" w:rsidRPr="00E65FB0">
        <w:rPr>
          <w:rFonts w:ascii="Times New Roman" w:eastAsia="Times New Roman" w:hAnsi="Times New Roman" w:cs="Times New Roman"/>
        </w:rPr>
        <w:t>Method is created w</w:t>
      </w:r>
      <w:r w:rsidR="00EE05F7" w:rsidRPr="00E65FB0">
        <w:rPr>
          <w:rFonts w:ascii="Times New Roman" w:eastAsia="Times New Roman" w:hAnsi="Times New Roman" w:cs="Times New Roman"/>
        </w:rPr>
        <w:t xml:space="preserve">ith access modifier, return data type, </w:t>
      </w:r>
      <w:r w:rsidR="00616C78" w:rsidRPr="00E65FB0">
        <w:rPr>
          <w:rFonts w:ascii="Times New Roman" w:eastAsia="Times New Roman" w:hAnsi="Times New Roman" w:cs="Times New Roman"/>
        </w:rPr>
        <w:t>method name and following enclosed code</w:t>
      </w:r>
      <w:r w:rsidR="00E65FB0" w:rsidRPr="00E65FB0">
        <w:rPr>
          <w:rFonts w:ascii="Times New Roman" w:eastAsia="Times New Roman" w:hAnsi="Times New Roman" w:cs="Times New Roman"/>
        </w:rPr>
        <w:t>.</w:t>
      </w:r>
    </w:p>
    <w:p w14:paraId="4E784EE9" w14:textId="77777777" w:rsidR="00414C67" w:rsidRDefault="00414C67" w:rsidP="00414C67">
      <w:pPr>
        <w:keepNext/>
        <w:jc w:val="center"/>
      </w:pPr>
      <w:r>
        <w:rPr>
          <w:noProof/>
          <w14:ligatures w14:val="standardContextual"/>
        </w:rPr>
        <mc:AlternateContent>
          <mc:Choice Requires="wps">
            <w:drawing>
              <wp:anchor distT="0" distB="0" distL="114300" distR="114300" simplePos="0" relativeHeight="251624448" behindDoc="0" locked="0" layoutInCell="1" allowOverlap="1" wp14:anchorId="6A6A4C0C" wp14:editId="0AF46665">
                <wp:simplePos x="0" y="0"/>
                <wp:positionH relativeFrom="column">
                  <wp:posOffset>2377440</wp:posOffset>
                </wp:positionH>
                <wp:positionV relativeFrom="paragraph">
                  <wp:posOffset>62789</wp:posOffset>
                </wp:positionV>
                <wp:extent cx="965606" cy="0"/>
                <wp:effectExtent l="0" t="63500" r="0" b="63500"/>
                <wp:wrapNone/>
                <wp:docPr id="781897548" name="Straight Arrow Connector 12"/>
                <wp:cNvGraphicFramePr/>
                <a:graphic xmlns:a="http://schemas.openxmlformats.org/drawingml/2006/main">
                  <a:graphicData uri="http://schemas.microsoft.com/office/word/2010/wordprocessingShape">
                    <wps:wsp>
                      <wps:cNvCnPr/>
                      <wps:spPr>
                        <a:xfrm flipH="1" flipV="1">
                          <a:off x="0" y="0"/>
                          <a:ext cx="965606"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D6BAF13" id="Straight Arrow Connector 12" o:spid="_x0000_s1026" type="#_x0000_t32" style="position:absolute;margin-left:187.2pt;margin-top:4.95pt;width:76.05pt;height:0;flip:x y;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" strokecolor="red" strokeweight="1.5pt">
                <v:stroke endarrow="block" joinstyle="miter"/>
              </v:shape>
            </w:pict>
          </mc:Fallback>
        </mc:AlternateContent>
      </w:r>
      <w:r>
        <w:rPr>
          <w:noProof/>
        </w:rPr>
        <w:drawing>
          <wp:inline distT="0" distB="0" distL="0" distR="0" wp14:anchorId="5D08DD33" wp14:editId="775A96BE">
            <wp:extent cx="5034337" cy="1788636"/>
            <wp:effectExtent l="0" t="0" r="0" b="2540"/>
            <wp:docPr id="1978634376" name="Picture 19786343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34376" name="Picture 1978634376" descr="A screenshot of a computer program&#10;&#10;Description automatically generated"/>
                    <pic:cNvPicPr/>
                  </pic:nvPicPr>
                  <pic:blipFill rotWithShape="1">
                    <a:blip r:embed="rId108" cstate="print">
                      <a:extLst>
                        <a:ext uri="{28A0092B-C50C-407E-A947-70E740481C1C}">
                          <a14:useLocalDpi xmlns:a14="http://schemas.microsoft.com/office/drawing/2010/main" val="0"/>
                        </a:ext>
                      </a:extLst>
                    </a:blip>
                    <a:srcRect b="55141"/>
                    <a:stretch/>
                  </pic:blipFill>
                  <pic:spPr bwMode="auto">
                    <a:xfrm>
                      <a:off x="0" y="0"/>
                      <a:ext cx="5079597" cy="1804716"/>
                    </a:xfrm>
                    <a:prstGeom prst="rect">
                      <a:avLst/>
                    </a:prstGeom>
                    <a:ln>
                      <a:noFill/>
                    </a:ln>
                    <a:extLst>
                      <a:ext uri="{53640926-AAD7-44D8-BBD7-CCE9431645EC}">
                        <a14:shadowObscured xmlns:a14="http://schemas.microsoft.com/office/drawing/2010/main"/>
                      </a:ext>
                    </a:extLst>
                  </pic:spPr>
                </pic:pic>
              </a:graphicData>
            </a:graphic>
          </wp:inline>
        </w:drawing>
      </w:r>
    </w:p>
    <w:p w14:paraId="78782D83" w14:textId="77777777" w:rsidR="00414C67" w:rsidRDefault="00414C67" w:rsidP="00414C67">
      <w:pPr>
        <w:pStyle w:val="Caption"/>
        <w:rPr>
          <w:rFonts w:eastAsia="Times New Roman" w:cs="Times New Roman"/>
          <w:szCs w:val="24"/>
        </w:rPr>
      </w:pPr>
      <w:r>
        <w:t xml:space="preserve">Figure </w:t>
      </w:r>
      <w:r>
        <w:fldChar w:fldCharType="begin"/>
      </w:r>
      <w:r>
        <w:instrText xml:space="preserve"> SEQ Figure \* ARABIC </w:instrText>
      </w:r>
      <w:r>
        <w:fldChar w:fldCharType="separate"/>
      </w:r>
      <w:r w:rsidR="007B3EDA">
        <w:rPr>
          <w:noProof/>
        </w:rPr>
        <w:t>96</w:t>
      </w:r>
      <w:r>
        <w:fldChar w:fldCharType="end"/>
      </w:r>
      <w:r>
        <w:t>: Order Class (Function)</w:t>
      </w:r>
    </w:p>
    <w:p w14:paraId="3576F7DF" w14:textId="77777777" w:rsidR="00414C67" w:rsidRDefault="00414C67" w:rsidP="00414C67">
      <w:pPr>
        <w:rPr>
          <w:rFonts w:eastAsia="Times New Roman" w:cs="Times New Roman"/>
          <w:szCs w:val="24"/>
        </w:rPr>
      </w:pPr>
      <w:r w:rsidRPr="708FD175">
        <w:rPr>
          <w:rFonts w:eastAsia="Times New Roman" w:cs="Times New Roman"/>
          <w:szCs w:val="24"/>
        </w:rPr>
        <w:t xml:space="preserve">Creating an </w:t>
      </w:r>
      <w:r w:rsidRPr="75F6DD5B">
        <w:rPr>
          <w:rFonts w:eastAsia="Times New Roman" w:cs="Times New Roman"/>
          <w:szCs w:val="24"/>
        </w:rPr>
        <w:t>instance:</w:t>
      </w:r>
    </w:p>
    <w:p w14:paraId="300FF477" w14:textId="77777777" w:rsidR="00414C67" w:rsidRPr="00F67089" w:rsidRDefault="00414C67" w:rsidP="00414C67">
      <w:pPr>
        <w:pStyle w:val="ListParagraph"/>
        <w:numPr>
          <w:ilvl w:val="0"/>
          <w:numId w:val="4"/>
        </w:numPr>
        <w:rPr>
          <w:rFonts w:ascii="Times New Roman" w:eastAsia="Times New Roman" w:hAnsi="Times New Roman" w:cs="Times New Roman"/>
        </w:rPr>
      </w:pPr>
      <w:r w:rsidRPr="00F67089">
        <w:rPr>
          <w:rFonts w:ascii="Times New Roman" w:eastAsia="Times New Roman" w:hAnsi="Times New Roman" w:cs="Times New Roman"/>
        </w:rPr>
        <w:t>Instance is created with access modifier, class name, variable, “new” keyword and constructor.</w:t>
      </w:r>
    </w:p>
    <w:p w14:paraId="6F223386" w14:textId="77777777" w:rsidR="00414C67" w:rsidRDefault="00414C67" w:rsidP="00414C67">
      <w:pPr>
        <w:keepNext/>
        <w:jc w:val="center"/>
      </w:pPr>
      <w:r>
        <w:rPr>
          <w:noProof/>
        </w:rPr>
        <w:drawing>
          <wp:inline distT="0" distB="0" distL="0" distR="0" wp14:anchorId="75C3F9CD" wp14:editId="7A532594">
            <wp:extent cx="2898974" cy="228866"/>
            <wp:effectExtent l="0" t="0" r="0" b="0"/>
            <wp:docPr id="233090067" name="Picture 23309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898974" cy="228866"/>
                    </a:xfrm>
                    <a:prstGeom prst="rect">
                      <a:avLst/>
                    </a:prstGeom>
                  </pic:spPr>
                </pic:pic>
              </a:graphicData>
            </a:graphic>
          </wp:inline>
        </w:drawing>
      </w:r>
    </w:p>
    <w:p w14:paraId="0E1F81A9" w14:textId="77777777" w:rsidR="00414C67" w:rsidRDefault="00414C67" w:rsidP="00414C67">
      <w:pPr>
        <w:pStyle w:val="Caption"/>
        <w:rPr>
          <w:rFonts w:eastAsia="Times New Roman" w:cs="Times New Roman"/>
          <w:szCs w:val="24"/>
        </w:rPr>
      </w:pPr>
      <w:r>
        <w:t xml:space="preserve">Figure </w:t>
      </w:r>
      <w:r>
        <w:fldChar w:fldCharType="begin"/>
      </w:r>
      <w:r>
        <w:instrText xml:space="preserve"> SEQ Figure \* ARABIC </w:instrText>
      </w:r>
      <w:r>
        <w:fldChar w:fldCharType="separate"/>
      </w:r>
      <w:r w:rsidR="007B3EDA">
        <w:rPr>
          <w:noProof/>
        </w:rPr>
        <w:t>97</w:t>
      </w:r>
      <w:r>
        <w:fldChar w:fldCharType="end"/>
      </w:r>
      <w:r>
        <w:rPr>
          <w:rFonts w:hint="eastAsia"/>
        </w:rPr>
        <w:t>：</w:t>
      </w:r>
      <w:r>
        <w:rPr>
          <w:rFonts w:hint="eastAsia"/>
        </w:rPr>
        <w:t xml:space="preserve"> </w:t>
      </w:r>
      <w:r>
        <w:t>Instance</w:t>
      </w:r>
    </w:p>
    <w:p w14:paraId="04CF8426" w14:textId="77777777" w:rsidR="007B3EDA" w:rsidRDefault="007B3EDA">
      <w:pPr>
        <w:spacing w:line="278" w:lineRule="auto"/>
        <w:jc w:val="left"/>
        <w:rPr>
          <w:rFonts w:eastAsia="Times New Roman" w:cs="Times New Roman"/>
          <w:szCs w:val="24"/>
        </w:rPr>
      </w:pPr>
      <w:r>
        <w:rPr>
          <w:rFonts w:eastAsia="Times New Roman" w:cs="Times New Roman"/>
          <w:szCs w:val="24"/>
        </w:rPr>
        <w:br w:type="page"/>
      </w:r>
    </w:p>
    <w:p w14:paraId="69BDEC1C" w14:textId="77777777" w:rsidR="00414C67" w:rsidRPr="007B3EDA" w:rsidRDefault="00414C67" w:rsidP="00414C67">
      <w:pPr>
        <w:rPr>
          <w:rFonts w:eastAsia="Times New Roman" w:cs="Times New Roman"/>
          <w:b/>
          <w:bCs/>
          <w:szCs w:val="24"/>
        </w:rPr>
      </w:pPr>
      <w:r w:rsidRPr="007B3EDA">
        <w:rPr>
          <w:rFonts w:eastAsia="Times New Roman" w:cs="Times New Roman"/>
          <w:b/>
          <w:bCs/>
          <w:szCs w:val="24"/>
        </w:rPr>
        <w:lastRenderedPageBreak/>
        <w:t>Manipulate data through object’s method:</w:t>
      </w:r>
    </w:p>
    <w:p w14:paraId="3617E575" w14:textId="77777777" w:rsidR="00414C67" w:rsidRDefault="00414C67" w:rsidP="00414C67">
      <w:pPr>
        <w:keepNext/>
        <w:jc w:val="center"/>
      </w:pPr>
      <w:r>
        <w:rPr>
          <w:noProof/>
          <w14:ligatures w14:val="standardContextual"/>
        </w:rPr>
        <mc:AlternateContent>
          <mc:Choice Requires="wps">
            <w:drawing>
              <wp:anchor distT="0" distB="0" distL="114300" distR="114300" simplePos="0" relativeHeight="251632640" behindDoc="0" locked="0" layoutInCell="1" allowOverlap="1" wp14:anchorId="62D5A58F" wp14:editId="393D5676">
                <wp:simplePos x="0" y="0"/>
                <wp:positionH relativeFrom="column">
                  <wp:posOffset>904127</wp:posOffset>
                </wp:positionH>
                <wp:positionV relativeFrom="paragraph">
                  <wp:posOffset>336257</wp:posOffset>
                </wp:positionV>
                <wp:extent cx="3811712" cy="0"/>
                <wp:effectExtent l="0" t="12700" r="24130" b="12700"/>
                <wp:wrapNone/>
                <wp:docPr id="833664799" name="Straight Connector 13"/>
                <wp:cNvGraphicFramePr/>
                <a:graphic xmlns:a="http://schemas.openxmlformats.org/drawingml/2006/main">
                  <a:graphicData uri="http://schemas.microsoft.com/office/word/2010/wordprocessingShape">
                    <wps:wsp>
                      <wps:cNvCnPr/>
                      <wps:spPr>
                        <a:xfrm>
                          <a:off x="0" y="0"/>
                          <a:ext cx="3811712"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0D04DB7" id="Straight Connector 13" o:spid="_x0000_s1026" style="position:absolute;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2pt,26.5pt" to="371.3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" strokecolor="red" strokeweight="1.5pt">
                <v:stroke joinstyle="miter"/>
              </v:line>
            </w:pict>
          </mc:Fallback>
        </mc:AlternateContent>
      </w:r>
      <w:r>
        <w:rPr>
          <w:noProof/>
        </w:rPr>
        <w:drawing>
          <wp:inline distT="0" distB="0" distL="0" distR="0" wp14:anchorId="012ABBD9" wp14:editId="6955E012">
            <wp:extent cx="4561726" cy="660350"/>
            <wp:effectExtent l="0" t="0" r="0" b="635"/>
            <wp:docPr id="1490185705" name="Picture 1490185705"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5705" name="Picture 1490185705" descr="A close-up of a computer cod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674351" cy="676653"/>
                    </a:xfrm>
                    <a:prstGeom prst="rect">
                      <a:avLst/>
                    </a:prstGeom>
                  </pic:spPr>
                </pic:pic>
              </a:graphicData>
            </a:graphic>
          </wp:inline>
        </w:drawing>
      </w:r>
    </w:p>
    <w:p w14:paraId="4DCA99F0" w14:textId="77777777" w:rsidR="00414C67" w:rsidRDefault="00414C67" w:rsidP="00414C67">
      <w:pPr>
        <w:pStyle w:val="Caption"/>
      </w:pPr>
      <w:r>
        <w:t xml:space="preserve">Figure </w:t>
      </w:r>
      <w:r>
        <w:fldChar w:fldCharType="begin"/>
      </w:r>
      <w:r>
        <w:instrText xml:space="preserve"> SEQ Figure \* ARABIC </w:instrText>
      </w:r>
      <w:r>
        <w:fldChar w:fldCharType="separate"/>
      </w:r>
      <w:r w:rsidR="007B3EDA">
        <w:rPr>
          <w:noProof/>
        </w:rPr>
        <w:t>98</w:t>
      </w:r>
      <w:r>
        <w:fldChar w:fldCharType="end"/>
      </w:r>
      <w:r>
        <w:t xml:space="preserve">: Call </w:t>
      </w:r>
      <w:proofErr w:type="spellStart"/>
      <w:r>
        <w:t>funtion</w:t>
      </w:r>
      <w:proofErr w:type="spellEnd"/>
    </w:p>
    <w:p w14:paraId="70805D42" w14:textId="77777777" w:rsidR="00414C67" w:rsidRPr="001E6CCA" w:rsidRDefault="00414C67" w:rsidP="007B3EDA">
      <w:pPr>
        <w:pStyle w:val="Heading2"/>
        <w:adjustRightInd w:val="0"/>
        <w:snapToGrid w:val="0"/>
        <w:spacing w:before="0" w:after="0" w:line="360" w:lineRule="auto"/>
        <w:rPr>
          <w:rFonts w:cs="Times New Roman"/>
        </w:rPr>
      </w:pPr>
      <w:bookmarkStart w:id="74" w:name="_Toc199885247"/>
      <w:r w:rsidRPr="001E6CCA">
        <w:rPr>
          <w:rFonts w:cs="Times New Roman"/>
        </w:rPr>
        <w:t>3.1 Encapsulation</w:t>
      </w:r>
      <w:bookmarkEnd w:id="74"/>
    </w:p>
    <w:p w14:paraId="07869B5A" w14:textId="77777777" w:rsidR="00414C67" w:rsidRDefault="00414C67" w:rsidP="007B3EDA">
      <w:pPr>
        <w:adjustRightInd w:val="0"/>
        <w:snapToGrid w:val="0"/>
        <w:spacing w:after="0"/>
      </w:pPr>
      <w:r w:rsidRPr="2BAAA6B2">
        <w:rPr>
          <w:rFonts w:eastAsia="Times New Roman" w:cs="Times New Roman"/>
          <w:szCs w:val="24"/>
        </w:rPr>
        <w:t>Encapsulation is the process of combining data (attributes) and methods (functions) that operate on that data into a single entity, known as a class. It restricts direct access to parts of the object's components, keeping internal object details hidden from the outside world. This ensures the data's integrity and avoids unintentional change. Access to data is typically restricted using public methods called as getters and setters. Encapsulation increases modularity and maintainability by protecting an object's state and controlling how other program components interact with it.</w:t>
      </w:r>
    </w:p>
    <w:p w14:paraId="693E5E2E" w14:textId="77777777" w:rsidR="007B3EDA" w:rsidRPr="007B3EDA" w:rsidRDefault="007B3EDA" w:rsidP="007B3EDA">
      <w:pPr>
        <w:adjustRightInd w:val="0"/>
        <w:snapToGrid w:val="0"/>
        <w:spacing w:after="0"/>
      </w:pPr>
    </w:p>
    <w:p w14:paraId="52026E3D" w14:textId="77777777" w:rsidR="00414C67" w:rsidRDefault="00414C67" w:rsidP="007B3EDA">
      <w:pPr>
        <w:adjustRightInd w:val="0"/>
        <w:snapToGrid w:val="0"/>
        <w:spacing w:after="0"/>
        <w:rPr>
          <w:rFonts w:eastAsia="Times New Roman" w:cs="Times New Roman"/>
        </w:rPr>
      </w:pPr>
      <w:r w:rsidRPr="7E46EAF0">
        <w:rPr>
          <w:rFonts w:eastAsia="Times New Roman" w:cs="Times New Roman"/>
        </w:rPr>
        <w:t xml:space="preserve">In our assignment, we have created a class called </w:t>
      </w:r>
      <w:r w:rsidRPr="7E46EAF0">
        <w:rPr>
          <w:rFonts w:eastAsia="Times New Roman" w:cs="Times New Roman"/>
          <w:b/>
        </w:rPr>
        <w:t>Order</w:t>
      </w:r>
      <w:r w:rsidRPr="7E46EAF0">
        <w:rPr>
          <w:rFonts w:eastAsia="Times New Roman" w:cs="Times New Roman"/>
        </w:rPr>
        <w:t xml:space="preserve">. In this class, there are many of attributes and functions that define the properties and behaviours of an order. However, not every attribute or function will be accessed from outside. To ensure data integrity and avoid unintentional modification, some properties and methods are tagged as </w:t>
      </w:r>
      <w:r w:rsidRPr="7E46EAF0">
        <w:rPr>
          <w:rFonts w:eastAsia="Times New Roman" w:cs="Times New Roman"/>
          <w:b/>
        </w:rPr>
        <w:t>private</w:t>
      </w:r>
      <w:r w:rsidRPr="7E46EAF0">
        <w:rPr>
          <w:rFonts w:eastAsia="Times New Roman" w:cs="Times New Roman"/>
        </w:rPr>
        <w:t xml:space="preserve">, which means they can only be accessible within the class. Others may be declared as </w:t>
      </w:r>
      <w:r w:rsidRPr="7E46EAF0">
        <w:rPr>
          <w:rFonts w:eastAsia="Times New Roman" w:cs="Times New Roman"/>
          <w:b/>
        </w:rPr>
        <w:t>protected</w:t>
      </w:r>
      <w:r w:rsidRPr="7E46EAF0">
        <w:rPr>
          <w:rFonts w:eastAsia="Times New Roman" w:cs="Times New Roman"/>
        </w:rPr>
        <w:t xml:space="preserve">, granting access only to subclasses or classes from the same package. Attributes or methods that must be accessible to other sections of the program are identified as </w:t>
      </w:r>
      <w:r w:rsidRPr="7E46EAF0">
        <w:rPr>
          <w:rFonts w:eastAsia="Times New Roman" w:cs="Times New Roman"/>
          <w:b/>
        </w:rPr>
        <w:t>public</w:t>
      </w:r>
      <w:r w:rsidRPr="7E46EAF0">
        <w:rPr>
          <w:rFonts w:eastAsia="Times New Roman" w:cs="Times New Roman"/>
        </w:rPr>
        <w:t xml:space="preserve">. To give regulated access to private properties, we use </w:t>
      </w:r>
      <w:r w:rsidRPr="7E46EAF0">
        <w:rPr>
          <w:rFonts w:eastAsia="Times New Roman" w:cs="Times New Roman"/>
          <w:b/>
        </w:rPr>
        <w:t xml:space="preserve">getter </w:t>
      </w:r>
      <w:r w:rsidRPr="7E46EAF0">
        <w:rPr>
          <w:rFonts w:eastAsia="Times New Roman" w:cs="Times New Roman"/>
        </w:rPr>
        <w:t xml:space="preserve">and </w:t>
      </w:r>
      <w:r w:rsidRPr="7E46EAF0">
        <w:rPr>
          <w:rFonts w:eastAsia="Times New Roman" w:cs="Times New Roman"/>
          <w:b/>
        </w:rPr>
        <w:t xml:space="preserve">setter </w:t>
      </w:r>
      <w:r w:rsidRPr="7E46EAF0">
        <w:rPr>
          <w:rFonts w:eastAsia="Times New Roman" w:cs="Times New Roman"/>
        </w:rPr>
        <w:t>methods that provide a secure mechanism to read or alter the data. Encapsulation is the process of hiding internal features while exposing only relevant bits, which helps protect the integrity of the object's data while giving a clear interface for interaction.</w:t>
      </w:r>
    </w:p>
    <w:p w14:paraId="424BE9E2" w14:textId="77777777" w:rsidR="00414C67" w:rsidRDefault="00414C67" w:rsidP="00414C67">
      <w:pPr>
        <w:spacing w:line="278" w:lineRule="auto"/>
        <w:jc w:val="left"/>
        <w:rPr>
          <w:rFonts w:eastAsia="Times New Roman" w:cs="Times New Roman"/>
          <w:szCs w:val="24"/>
        </w:rPr>
      </w:pPr>
      <w:r>
        <w:rPr>
          <w:rFonts w:eastAsia="Times New Roman" w:cs="Times New Roman"/>
          <w:szCs w:val="24"/>
        </w:rPr>
        <w:br w:type="page"/>
      </w:r>
    </w:p>
    <w:p w14:paraId="75586721" w14:textId="77777777" w:rsidR="00414C67" w:rsidRDefault="00414C67" w:rsidP="00414C67">
      <w:pPr>
        <w:rPr>
          <w:rFonts w:eastAsia="Times New Roman" w:cs="Times New Roman"/>
          <w:szCs w:val="24"/>
        </w:rPr>
      </w:pPr>
      <w:r>
        <w:rPr>
          <w:rFonts w:eastAsia="Times New Roman" w:cs="Times New Roman"/>
          <w:szCs w:val="24"/>
        </w:rPr>
        <w:lastRenderedPageBreak/>
        <w:t>Attributes in Order class:</w:t>
      </w:r>
    </w:p>
    <w:p w14:paraId="5B7949A2" w14:textId="77777777" w:rsidR="00414C67" w:rsidRPr="00780850" w:rsidRDefault="00414C67" w:rsidP="00414C67">
      <w:pPr>
        <w:pStyle w:val="ListParagraph"/>
        <w:numPr>
          <w:ilvl w:val="0"/>
          <w:numId w:val="4"/>
        </w:numPr>
        <w:rPr>
          <w:rFonts w:ascii="Times New Roman" w:eastAsia="Times New Roman" w:hAnsi="Times New Roman" w:cs="Times New Roman"/>
        </w:rPr>
      </w:pPr>
      <w:r>
        <w:rPr>
          <w:noProof/>
        </w:rPr>
        <mc:AlternateContent>
          <mc:Choice Requires="wps">
            <w:drawing>
              <wp:anchor distT="0" distB="0" distL="114300" distR="114300" simplePos="0" relativeHeight="251644928" behindDoc="0" locked="0" layoutInCell="1" allowOverlap="1" wp14:anchorId="294737D8" wp14:editId="2C362333">
                <wp:simplePos x="0" y="0"/>
                <wp:positionH relativeFrom="column">
                  <wp:posOffset>1524000</wp:posOffset>
                </wp:positionH>
                <wp:positionV relativeFrom="paragraph">
                  <wp:posOffset>304800</wp:posOffset>
                </wp:positionV>
                <wp:extent cx="2393879" cy="2249805"/>
                <wp:effectExtent l="12700" t="12700" r="6985" b="10795"/>
                <wp:wrapNone/>
                <wp:docPr id="512801609" name="Rectangle 17"/>
                <wp:cNvGraphicFramePr/>
                <a:graphic xmlns:a="http://schemas.openxmlformats.org/drawingml/2006/main">
                  <a:graphicData uri="http://schemas.microsoft.com/office/word/2010/wordprocessingShape">
                    <wps:wsp>
                      <wps:cNvSpPr/>
                      <wps:spPr>
                        <a:xfrm>
                          <a:off x="0" y="0"/>
                          <a:ext cx="2393879" cy="2249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90892" id="Rectangle 17" o:spid="_x0000_s1026" style="position:absolute;margin-left:120pt;margin-top:24pt;width:188.5pt;height:177.1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" filled="f" strokecolor="red" strokeweight="1.5pt"/>
            </w:pict>
          </mc:Fallback>
        </mc:AlternateContent>
      </w:r>
      <w:r w:rsidRPr="00780850">
        <w:rPr>
          <w:rFonts w:ascii="Times New Roman" w:eastAsia="Times New Roman" w:hAnsi="Times New Roman" w:cs="Times New Roman"/>
        </w:rPr>
        <w:t xml:space="preserve">Usually, the attributes </w:t>
      </w:r>
      <w:proofErr w:type="gramStart"/>
      <w:r w:rsidRPr="00780850">
        <w:rPr>
          <w:rFonts w:ascii="Times New Roman" w:eastAsia="Times New Roman" w:hAnsi="Times New Roman" w:cs="Times New Roman"/>
        </w:rPr>
        <w:t>is</w:t>
      </w:r>
      <w:proofErr w:type="gramEnd"/>
      <w:r w:rsidRPr="00780850">
        <w:rPr>
          <w:rFonts w:ascii="Times New Roman" w:eastAsia="Times New Roman" w:hAnsi="Times New Roman" w:cs="Times New Roman"/>
        </w:rPr>
        <w:t xml:space="preserve"> private in the class.</w:t>
      </w:r>
    </w:p>
    <w:p w14:paraId="570AB43A" w14:textId="77777777" w:rsidR="00414C67" w:rsidRDefault="00414C67" w:rsidP="00414C67">
      <w:pPr>
        <w:keepNext/>
        <w:jc w:val="center"/>
      </w:pPr>
      <w:r>
        <w:rPr>
          <w:noProof/>
        </w:rPr>
        <w:drawing>
          <wp:inline distT="0" distB="0" distL="0" distR="0" wp14:anchorId="33F12B2D" wp14:editId="1E8205B5">
            <wp:extent cx="2714869" cy="2250040"/>
            <wp:effectExtent l="0" t="0" r="3175" b="0"/>
            <wp:docPr id="1373816199" name="Picture 137381619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16199" name="Picture 1373816199" descr="A screenshot of a computer cod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46731" cy="2276447"/>
                    </a:xfrm>
                    <a:prstGeom prst="rect">
                      <a:avLst/>
                    </a:prstGeom>
                  </pic:spPr>
                </pic:pic>
              </a:graphicData>
            </a:graphic>
          </wp:inline>
        </w:drawing>
      </w:r>
    </w:p>
    <w:p w14:paraId="50B0EFE2" w14:textId="77777777" w:rsidR="00414C67" w:rsidRDefault="00414C67" w:rsidP="00414C67">
      <w:pPr>
        <w:pStyle w:val="Caption"/>
        <w:rPr>
          <w:rFonts w:eastAsia="Times New Roman" w:cs="Times New Roman"/>
          <w:szCs w:val="24"/>
        </w:rPr>
      </w:pPr>
      <w:r>
        <w:t xml:space="preserve">Figure </w:t>
      </w:r>
      <w:r>
        <w:fldChar w:fldCharType="begin"/>
      </w:r>
      <w:r>
        <w:instrText xml:space="preserve"> SEQ Figure \* ARABIC </w:instrText>
      </w:r>
      <w:r>
        <w:fldChar w:fldCharType="separate"/>
      </w:r>
      <w:r w:rsidR="007B3EDA">
        <w:rPr>
          <w:noProof/>
        </w:rPr>
        <w:t>99</w:t>
      </w:r>
      <w:r>
        <w:fldChar w:fldCharType="end"/>
      </w:r>
      <w:r>
        <w:t>: Attributes</w:t>
      </w:r>
    </w:p>
    <w:p w14:paraId="2EEF90A3" w14:textId="77777777" w:rsidR="00414C67" w:rsidRPr="007B3EDA" w:rsidRDefault="00414C67" w:rsidP="00414C67">
      <w:pPr>
        <w:rPr>
          <w:rFonts w:eastAsia="Times New Roman" w:cs="Times New Roman"/>
          <w:b/>
          <w:bCs/>
          <w:szCs w:val="24"/>
        </w:rPr>
      </w:pPr>
      <w:r w:rsidRPr="007B3EDA">
        <w:rPr>
          <w:rFonts w:eastAsia="Times New Roman" w:cs="Times New Roman"/>
          <w:b/>
          <w:bCs/>
          <w:szCs w:val="24"/>
        </w:rPr>
        <w:t>Functions in Order class:</w:t>
      </w:r>
    </w:p>
    <w:p w14:paraId="378C8765" w14:textId="77777777" w:rsidR="00414C67" w:rsidRPr="00780850" w:rsidRDefault="00414C67" w:rsidP="00414C67">
      <w:pPr>
        <w:pStyle w:val="ListParagraph"/>
        <w:numPr>
          <w:ilvl w:val="0"/>
          <w:numId w:val="4"/>
        </w:numPr>
        <w:rPr>
          <w:rFonts w:ascii="Times New Roman" w:eastAsia="Times New Roman" w:hAnsi="Times New Roman" w:cs="Times New Roman"/>
        </w:rPr>
      </w:pPr>
      <w:r>
        <w:rPr>
          <w:noProof/>
        </w:rPr>
        <mc:AlternateContent>
          <mc:Choice Requires="wps">
            <w:drawing>
              <wp:anchor distT="0" distB="0" distL="114300" distR="114300" simplePos="0" relativeHeight="251661312" behindDoc="0" locked="0" layoutInCell="1" allowOverlap="1" wp14:anchorId="4457988C" wp14:editId="6F841ADB">
                <wp:simplePos x="0" y="0"/>
                <wp:positionH relativeFrom="column">
                  <wp:posOffset>2928134</wp:posOffset>
                </wp:positionH>
                <wp:positionV relativeFrom="paragraph">
                  <wp:posOffset>458698</wp:posOffset>
                </wp:positionV>
                <wp:extent cx="1046073" cy="438912"/>
                <wp:effectExtent l="0" t="0" r="0" b="0"/>
                <wp:wrapNone/>
                <wp:docPr id="1027214954" name="Text Box 7"/>
                <wp:cNvGraphicFramePr/>
                <a:graphic xmlns:a="http://schemas.openxmlformats.org/drawingml/2006/main">
                  <a:graphicData uri="http://schemas.microsoft.com/office/word/2010/wordprocessingShape">
                    <wps:wsp>
                      <wps:cNvSpPr txBox="1"/>
                      <wps:spPr>
                        <a:xfrm>
                          <a:off x="0" y="0"/>
                          <a:ext cx="1046073" cy="438912"/>
                        </a:xfrm>
                        <a:prstGeom prst="rect">
                          <a:avLst/>
                        </a:prstGeom>
                        <a:noFill/>
                        <a:ln w="6350">
                          <a:noFill/>
                        </a:ln>
                      </wps:spPr>
                      <wps:txbx>
                        <w:txbxContent>
                          <w:p w14:paraId="1681B20A" w14:textId="77777777" w:rsidR="00414C67" w:rsidRPr="00B05681" w:rsidRDefault="00414C67" w:rsidP="00414C67">
                            <w:pPr>
                              <w:rPr>
                                <w:color w:val="FF0000"/>
                                <w:lang w:val="en-US"/>
                              </w:rPr>
                            </w:pPr>
                            <w:r>
                              <w:rPr>
                                <w:color w:val="FF0000"/>
                                <w:lang w:val="en-US"/>
                              </w:rPr>
                              <w:t>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57988C" id="_x0000_s1030" type="#_x0000_t202" style="position:absolute;left:0;text-align:left;margin-left:230.55pt;margin-top:36.1pt;width:82.35pt;height:34.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" filled="f" stroked="f" strokeweight=".5pt">
                <v:textbox>
                  <w:txbxContent>
                    <w:p w14:paraId="1681B20A" w14:textId="77777777" w:rsidR="00414C67" w:rsidRPr="00B05681" w:rsidRDefault="00414C67" w:rsidP="00414C67">
                      <w:pPr>
                        <w:rPr>
                          <w:color w:val="FF0000"/>
                          <w:lang w:val="en-US"/>
                        </w:rPr>
                      </w:pPr>
                      <w:r>
                        <w:rPr>
                          <w:color w:val="FF0000"/>
                          <w:lang w:val="en-US"/>
                        </w:rPr>
                        <w:t>Method</w:t>
                      </w:r>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3A074842" wp14:editId="446BD9D4">
                <wp:simplePos x="0" y="0"/>
                <wp:positionH relativeFrom="column">
                  <wp:posOffset>2426</wp:posOffset>
                </wp:positionH>
                <wp:positionV relativeFrom="paragraph">
                  <wp:posOffset>474888</wp:posOffset>
                </wp:positionV>
                <wp:extent cx="2843516" cy="233880"/>
                <wp:effectExtent l="12700" t="12700" r="14605" b="7620"/>
                <wp:wrapNone/>
                <wp:docPr id="118172097" name="Rectangle 17"/>
                <wp:cNvGraphicFramePr/>
                <a:graphic xmlns:a="http://schemas.openxmlformats.org/drawingml/2006/main">
                  <a:graphicData uri="http://schemas.microsoft.com/office/word/2010/wordprocessingShape">
                    <wps:wsp>
                      <wps:cNvSpPr/>
                      <wps:spPr>
                        <a:xfrm>
                          <a:off x="0" y="0"/>
                          <a:ext cx="2843516" cy="2338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8F2C6" id="Rectangle 17" o:spid="_x0000_s1026" style="position:absolute;margin-left:.2pt;margin-top:37.4pt;width:223.9pt;height:18.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" filled="f" strokecolor="red" strokeweight="1.5pt"/>
            </w:pict>
          </mc:Fallback>
        </mc:AlternateContent>
      </w:r>
      <w:r w:rsidRPr="00780850">
        <w:rPr>
          <w:rFonts w:ascii="Times New Roman" w:eastAsia="Times New Roman" w:hAnsi="Times New Roman" w:cs="Times New Roman"/>
        </w:rPr>
        <w:t xml:space="preserve">Usually, functions in class </w:t>
      </w:r>
      <w:proofErr w:type="gramStart"/>
      <w:r w:rsidRPr="00780850">
        <w:rPr>
          <w:rFonts w:ascii="Times New Roman" w:eastAsia="Times New Roman" w:hAnsi="Times New Roman" w:cs="Times New Roman"/>
        </w:rPr>
        <w:t>is</w:t>
      </w:r>
      <w:proofErr w:type="gramEnd"/>
      <w:r w:rsidRPr="00780850">
        <w:rPr>
          <w:rFonts w:ascii="Times New Roman" w:eastAsia="Times New Roman" w:hAnsi="Times New Roman" w:cs="Times New Roman"/>
        </w:rPr>
        <w:t xml:space="preserve"> public. This is because, it should be access by the user while creating an instance of the class.</w:t>
      </w:r>
    </w:p>
    <w:p w14:paraId="253300CA" w14:textId="77777777" w:rsidR="00414C67" w:rsidRDefault="00414C67" w:rsidP="00414C67">
      <w:pPr>
        <w:keepNext/>
      </w:pPr>
      <w:r>
        <w:rPr>
          <w:noProof/>
        </w:rPr>
        <w:drawing>
          <wp:inline distT="0" distB="0" distL="0" distR="0" wp14:anchorId="78906949" wp14:editId="24CBF639">
            <wp:extent cx="5213684" cy="4051232"/>
            <wp:effectExtent l="0" t="0" r="0" b="635"/>
            <wp:docPr id="2069006756" name="Picture 20690067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06756" name="Picture 2069006756" descr="A screenshot of a computer pro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17019" cy="4053823"/>
                    </a:xfrm>
                    <a:prstGeom prst="rect">
                      <a:avLst/>
                    </a:prstGeom>
                  </pic:spPr>
                </pic:pic>
              </a:graphicData>
            </a:graphic>
          </wp:inline>
        </w:drawing>
      </w:r>
    </w:p>
    <w:p w14:paraId="392BA47F" w14:textId="104EE307" w:rsidR="00414C67" w:rsidRPr="007B3EDA" w:rsidRDefault="00414C67" w:rsidP="007B3EDA">
      <w:pPr>
        <w:pStyle w:val="Caption"/>
        <w:rPr>
          <w:rFonts w:eastAsia="Times New Roman" w:cs="Times New Roman"/>
          <w:szCs w:val="24"/>
        </w:rPr>
      </w:pPr>
      <w:r>
        <w:t xml:space="preserve">Figure </w:t>
      </w:r>
      <w:r>
        <w:fldChar w:fldCharType="begin"/>
      </w:r>
      <w:r>
        <w:instrText xml:space="preserve"> SEQ Figure \* ARABIC </w:instrText>
      </w:r>
      <w:r>
        <w:fldChar w:fldCharType="separate"/>
      </w:r>
      <w:r w:rsidR="007B3EDA">
        <w:rPr>
          <w:noProof/>
        </w:rPr>
        <w:t>100</w:t>
      </w:r>
      <w:r>
        <w:fldChar w:fldCharType="end"/>
      </w:r>
      <w:r>
        <w:t>: Method</w:t>
      </w:r>
    </w:p>
    <w:p w14:paraId="5A526F02" w14:textId="77777777" w:rsidR="00414C67" w:rsidRPr="007B3EDA" w:rsidRDefault="00414C67" w:rsidP="00414C67">
      <w:pPr>
        <w:rPr>
          <w:rFonts w:eastAsia="Times New Roman" w:cs="Times New Roman"/>
          <w:b/>
          <w:bCs/>
        </w:rPr>
      </w:pPr>
      <w:r w:rsidRPr="007B3EDA">
        <w:rPr>
          <w:rFonts w:eastAsia="Times New Roman" w:cs="Times New Roman"/>
          <w:b/>
          <w:bCs/>
        </w:rPr>
        <w:lastRenderedPageBreak/>
        <w:t>Getter and Setter in class:</w:t>
      </w:r>
    </w:p>
    <w:p w14:paraId="27797585" w14:textId="77777777" w:rsidR="00414C67" w:rsidRPr="00780850" w:rsidRDefault="00414C67" w:rsidP="00414C67">
      <w:pPr>
        <w:pStyle w:val="ListParagraph"/>
        <w:numPr>
          <w:ilvl w:val="0"/>
          <w:numId w:val="4"/>
        </w:numPr>
        <w:rPr>
          <w:rFonts w:ascii="Times New Roman" w:eastAsia="Times New Roman" w:hAnsi="Times New Roman" w:cs="Times New Roman"/>
        </w:rPr>
      </w:pPr>
      <w:r>
        <w:rPr>
          <w:noProof/>
        </w:rPr>
        <mc:AlternateContent>
          <mc:Choice Requires="wps">
            <w:drawing>
              <wp:anchor distT="0" distB="0" distL="114300" distR="114300" simplePos="0" relativeHeight="251653120" behindDoc="0" locked="0" layoutInCell="1" allowOverlap="1" wp14:anchorId="1F64E051" wp14:editId="7BFE4A28">
                <wp:simplePos x="0" y="0"/>
                <wp:positionH relativeFrom="column">
                  <wp:posOffset>84619</wp:posOffset>
                </wp:positionH>
                <wp:positionV relativeFrom="paragraph">
                  <wp:posOffset>305756</wp:posOffset>
                </wp:positionV>
                <wp:extent cx="4877799" cy="2052406"/>
                <wp:effectExtent l="12700" t="12700" r="12065" b="17780"/>
                <wp:wrapNone/>
                <wp:docPr id="353254082" name="Rectangle 17"/>
                <wp:cNvGraphicFramePr/>
                <a:graphic xmlns:a="http://schemas.openxmlformats.org/drawingml/2006/main">
                  <a:graphicData uri="http://schemas.microsoft.com/office/word/2010/wordprocessingShape">
                    <wps:wsp>
                      <wps:cNvSpPr/>
                      <wps:spPr>
                        <a:xfrm>
                          <a:off x="0" y="0"/>
                          <a:ext cx="4877799" cy="20524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606DE" id="Rectangle 17" o:spid="_x0000_s1026" style="position:absolute;margin-left:6.65pt;margin-top:24.1pt;width:384.1pt;height:161.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" filled="f" strokecolor="red" strokeweight="1.5pt"/>
            </w:pict>
          </mc:Fallback>
        </mc:AlternateContent>
      </w:r>
      <w:r w:rsidRPr="00780850">
        <w:rPr>
          <w:rFonts w:ascii="Times New Roman" w:eastAsia="Times New Roman" w:hAnsi="Times New Roman" w:cs="Times New Roman"/>
        </w:rPr>
        <w:t>We use getter and setter to access the attributes.</w:t>
      </w:r>
    </w:p>
    <w:p w14:paraId="799E4854" w14:textId="77777777" w:rsidR="00414C67" w:rsidRDefault="00414C67" w:rsidP="00414C67">
      <w:pPr>
        <w:keepNext/>
      </w:pPr>
      <w:r>
        <w:rPr>
          <w:noProof/>
        </w:rPr>
        <mc:AlternateContent>
          <mc:Choice Requires="wps">
            <w:drawing>
              <wp:anchor distT="0" distB="0" distL="114300" distR="114300" simplePos="0" relativeHeight="251669504" behindDoc="0" locked="0" layoutInCell="1" allowOverlap="1" wp14:anchorId="656FCC5A" wp14:editId="0CFF8139">
                <wp:simplePos x="0" y="0"/>
                <wp:positionH relativeFrom="column">
                  <wp:posOffset>5038868</wp:posOffset>
                </wp:positionH>
                <wp:positionV relativeFrom="paragraph">
                  <wp:posOffset>1804770</wp:posOffset>
                </wp:positionV>
                <wp:extent cx="1046073" cy="438912"/>
                <wp:effectExtent l="0" t="0" r="0" b="0"/>
                <wp:wrapNone/>
                <wp:docPr id="35335654" name="Text Box 7"/>
                <wp:cNvGraphicFramePr/>
                <a:graphic xmlns:a="http://schemas.openxmlformats.org/drawingml/2006/main">
                  <a:graphicData uri="http://schemas.microsoft.com/office/word/2010/wordprocessingShape">
                    <wps:wsp>
                      <wps:cNvSpPr txBox="1"/>
                      <wps:spPr>
                        <a:xfrm>
                          <a:off x="0" y="0"/>
                          <a:ext cx="1046073" cy="438912"/>
                        </a:xfrm>
                        <a:prstGeom prst="rect">
                          <a:avLst/>
                        </a:prstGeom>
                        <a:noFill/>
                        <a:ln w="6350">
                          <a:noFill/>
                        </a:ln>
                      </wps:spPr>
                      <wps:txbx>
                        <w:txbxContent>
                          <w:p w14:paraId="0897E13C" w14:textId="77777777" w:rsidR="00414C67" w:rsidRPr="00B05681" w:rsidRDefault="00414C67" w:rsidP="00414C67">
                            <w:pPr>
                              <w:rPr>
                                <w:color w:val="FF0000"/>
                                <w:lang w:val="en-US"/>
                              </w:rPr>
                            </w:pPr>
                            <w:r>
                              <w:rPr>
                                <w:color w:val="FF0000"/>
                                <w:lang w:val="en-US"/>
                              </w:rPr>
                              <w:t>Setter</w:t>
                            </w:r>
                            <w:r>
                              <w:rPr>
                                <w:noProof/>
                                <w14:ligatures w14:val="standardContextual"/>
                              </w:rPr>
                              <w:drawing>
                                <wp:inline distT="0" distB="0" distL="0" distR="0" wp14:anchorId="685393D8" wp14:editId="695BA84C">
                                  <wp:extent cx="808355" cy="340995"/>
                                  <wp:effectExtent l="0" t="0" r="0" b="0"/>
                                  <wp:docPr id="126744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3186" name=""/>
                                          <pic:cNvPicPr/>
                                        </pic:nvPicPr>
                                        <pic:blipFill>
                                          <a:blip r:embed="rId113"/>
                                          <a:stretch>
                                            <a:fillRect/>
                                          </a:stretch>
                                        </pic:blipFill>
                                        <pic:spPr>
                                          <a:xfrm>
                                            <a:off x="0" y="0"/>
                                            <a:ext cx="808355" cy="34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6FCC5A" id="_x0000_s1031" type="#_x0000_t202" style="position:absolute;left:0;text-align:left;margin-left:396.75pt;margin-top:142.1pt;width:82.35pt;height:34.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" filled="f" stroked="f" strokeweight=".5pt">
                <v:textbox>
                  <w:txbxContent>
                    <w:p w14:paraId="0897E13C" w14:textId="77777777" w:rsidR="00414C67" w:rsidRPr="00B05681" w:rsidRDefault="00414C67" w:rsidP="00414C67">
                      <w:pPr>
                        <w:rPr>
                          <w:color w:val="FF0000"/>
                          <w:lang w:val="en-US"/>
                        </w:rPr>
                      </w:pPr>
                      <w:r>
                        <w:rPr>
                          <w:color w:val="FF0000"/>
                          <w:lang w:val="en-US"/>
                        </w:rPr>
                        <w:t>Setter</w:t>
                      </w:r>
                      <w:r>
                        <w:rPr>
                          <w:noProof/>
                          <w14:ligatures w14:val="standardContextual"/>
                        </w:rPr>
                        <w:drawing>
                          <wp:inline distT="0" distB="0" distL="0" distR="0" wp14:anchorId="685393D8" wp14:editId="695BA84C">
                            <wp:extent cx="808355" cy="340995"/>
                            <wp:effectExtent l="0" t="0" r="0" b="0"/>
                            <wp:docPr id="126744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3186" name=""/>
                                    <pic:cNvPicPr/>
                                  </pic:nvPicPr>
                                  <pic:blipFill>
                                    <a:blip r:embed="rId113"/>
                                    <a:stretch>
                                      <a:fillRect/>
                                    </a:stretch>
                                  </pic:blipFill>
                                  <pic:spPr>
                                    <a:xfrm>
                                      <a:off x="0" y="0"/>
                                      <a:ext cx="808355" cy="34099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10D2A18" wp14:editId="3114B203">
                <wp:simplePos x="0" y="0"/>
                <wp:positionH relativeFrom="column">
                  <wp:posOffset>3976099</wp:posOffset>
                </wp:positionH>
                <wp:positionV relativeFrom="paragraph">
                  <wp:posOffset>619239</wp:posOffset>
                </wp:positionV>
                <wp:extent cx="1046073" cy="438912"/>
                <wp:effectExtent l="0" t="0" r="0" b="0"/>
                <wp:wrapNone/>
                <wp:docPr id="2037499133" name="Text Box 7"/>
                <wp:cNvGraphicFramePr/>
                <a:graphic xmlns:a="http://schemas.openxmlformats.org/drawingml/2006/main">
                  <a:graphicData uri="http://schemas.microsoft.com/office/word/2010/wordprocessingShape">
                    <wps:wsp>
                      <wps:cNvSpPr txBox="1"/>
                      <wps:spPr>
                        <a:xfrm>
                          <a:off x="0" y="0"/>
                          <a:ext cx="1046073" cy="438912"/>
                        </a:xfrm>
                        <a:prstGeom prst="rect">
                          <a:avLst/>
                        </a:prstGeom>
                        <a:noFill/>
                        <a:ln w="6350">
                          <a:noFill/>
                        </a:ln>
                      </wps:spPr>
                      <wps:txbx>
                        <w:txbxContent>
                          <w:p w14:paraId="7C545BD9" w14:textId="77777777" w:rsidR="00414C67" w:rsidRPr="00B05681" w:rsidRDefault="00414C67" w:rsidP="00414C67">
                            <w:pPr>
                              <w:rPr>
                                <w:color w:val="FF0000"/>
                                <w:lang w:val="en-US"/>
                              </w:rPr>
                            </w:pPr>
                            <w:r>
                              <w:rPr>
                                <w:color w:val="FF0000"/>
                                <w:lang w:val="en-US"/>
                              </w:rPr>
                              <w:t>Getter</w:t>
                            </w:r>
                            <w:r>
                              <w:rPr>
                                <w:noProof/>
                                <w14:ligatures w14:val="standardContextual"/>
                              </w:rPr>
                              <w:drawing>
                                <wp:inline distT="0" distB="0" distL="0" distR="0" wp14:anchorId="074FA88E" wp14:editId="1601FB59">
                                  <wp:extent cx="808355" cy="340995"/>
                                  <wp:effectExtent l="0" t="0" r="0" b="0"/>
                                  <wp:docPr id="116582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3186" name=""/>
                                          <pic:cNvPicPr/>
                                        </pic:nvPicPr>
                                        <pic:blipFill>
                                          <a:blip r:embed="rId114"/>
                                          <a:stretch>
                                            <a:fillRect/>
                                          </a:stretch>
                                        </pic:blipFill>
                                        <pic:spPr>
                                          <a:xfrm>
                                            <a:off x="0" y="0"/>
                                            <a:ext cx="808355" cy="340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0D2A18" id="_x0000_s1032" type="#_x0000_t202" style="position:absolute;left:0;text-align:left;margin-left:313.1pt;margin-top:48.75pt;width:82.35pt;height:34.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" filled="f" stroked="f" strokeweight=".5pt">
                <v:textbox>
                  <w:txbxContent>
                    <w:p w14:paraId="7C545BD9" w14:textId="77777777" w:rsidR="00414C67" w:rsidRPr="00B05681" w:rsidRDefault="00414C67" w:rsidP="00414C67">
                      <w:pPr>
                        <w:rPr>
                          <w:color w:val="FF0000"/>
                          <w:lang w:val="en-US"/>
                        </w:rPr>
                      </w:pPr>
                      <w:r>
                        <w:rPr>
                          <w:color w:val="FF0000"/>
                          <w:lang w:val="en-US"/>
                        </w:rPr>
                        <w:t>Getter</w:t>
                      </w:r>
                      <w:r>
                        <w:rPr>
                          <w:noProof/>
                          <w14:ligatures w14:val="standardContextual"/>
                        </w:rPr>
                        <w:drawing>
                          <wp:inline distT="0" distB="0" distL="0" distR="0" wp14:anchorId="074FA88E" wp14:editId="1601FB59">
                            <wp:extent cx="808355" cy="340995"/>
                            <wp:effectExtent l="0" t="0" r="0" b="0"/>
                            <wp:docPr id="116582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3186" name=""/>
                                    <pic:cNvPicPr/>
                                  </pic:nvPicPr>
                                  <pic:blipFill>
                                    <a:blip r:embed="rId114"/>
                                    <a:stretch>
                                      <a:fillRect/>
                                    </a:stretch>
                                  </pic:blipFill>
                                  <pic:spPr>
                                    <a:xfrm>
                                      <a:off x="0" y="0"/>
                                      <a:ext cx="808355" cy="340995"/>
                                    </a:xfrm>
                                    <a:prstGeom prst="rect">
                                      <a:avLst/>
                                    </a:prstGeom>
                                  </pic:spPr>
                                </pic:pic>
                              </a:graphicData>
                            </a:graphic>
                          </wp:inline>
                        </w:drawing>
                      </w:r>
                    </w:p>
                  </w:txbxContent>
                </v:textbox>
              </v:shape>
            </w:pict>
          </mc:Fallback>
        </mc:AlternateContent>
      </w:r>
      <w:r>
        <w:rPr>
          <w:noProof/>
          <w14:ligatures w14:val="standardContextual"/>
        </w:rPr>
        <mc:AlternateContent>
          <mc:Choice Requires="wps">
            <w:drawing>
              <wp:anchor distT="0" distB="0" distL="114300" distR="114300" simplePos="0" relativeHeight="251657216" behindDoc="0" locked="0" layoutInCell="1" allowOverlap="1" wp14:anchorId="01FDE806" wp14:editId="04BAD3DF">
                <wp:simplePos x="0" y="0"/>
                <wp:positionH relativeFrom="column">
                  <wp:posOffset>84619</wp:posOffset>
                </wp:positionH>
                <wp:positionV relativeFrom="paragraph">
                  <wp:posOffset>2045513</wp:posOffset>
                </wp:positionV>
                <wp:extent cx="5504523" cy="287590"/>
                <wp:effectExtent l="12700" t="12700" r="7620" b="17780"/>
                <wp:wrapNone/>
                <wp:docPr id="830589711" name="Rectangle 17"/>
                <wp:cNvGraphicFramePr/>
                <a:graphic xmlns:a="http://schemas.openxmlformats.org/drawingml/2006/main">
                  <a:graphicData uri="http://schemas.microsoft.com/office/word/2010/wordprocessingShape">
                    <wps:wsp>
                      <wps:cNvSpPr/>
                      <wps:spPr>
                        <a:xfrm>
                          <a:off x="0" y="0"/>
                          <a:ext cx="5504523" cy="2875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FB7BD" id="Rectangle 17" o:spid="_x0000_s1026" style="position:absolute;margin-left:6.65pt;margin-top:161.05pt;width:433.45pt;height:22.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DgQIAAF8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" filled="f" strokecolor="red" strokeweight="1.5pt"/>
            </w:pict>
          </mc:Fallback>
        </mc:AlternateContent>
      </w:r>
      <w:r>
        <w:rPr>
          <w:noProof/>
        </w:rPr>
        <w:drawing>
          <wp:inline distT="0" distB="0" distL="0" distR="0" wp14:anchorId="0E5ED381" wp14:editId="1E0AF0FE">
            <wp:extent cx="5724524" cy="2371725"/>
            <wp:effectExtent l="0" t="0" r="0" b="0"/>
            <wp:docPr id="592833825" name="Picture 5928338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3825" name="Picture 592833825" descr="A screen shot of a computer cod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p>
    <w:p w14:paraId="4849B6A0" w14:textId="77777777" w:rsidR="00414C67" w:rsidRDefault="00414C67" w:rsidP="00414C67">
      <w:pPr>
        <w:pStyle w:val="Caption"/>
        <w:rPr>
          <w:rFonts w:eastAsia="Times New Roman" w:cs="Times New Roman"/>
          <w:szCs w:val="24"/>
        </w:rPr>
      </w:pPr>
      <w:r>
        <w:t xml:space="preserve">Figure </w:t>
      </w:r>
      <w:r>
        <w:fldChar w:fldCharType="begin"/>
      </w:r>
      <w:r>
        <w:instrText xml:space="preserve"> SEQ Figure \* ARABIC </w:instrText>
      </w:r>
      <w:r>
        <w:fldChar w:fldCharType="separate"/>
      </w:r>
      <w:r w:rsidR="007B3EDA">
        <w:rPr>
          <w:noProof/>
        </w:rPr>
        <w:t>101</w:t>
      </w:r>
      <w:r>
        <w:fldChar w:fldCharType="end"/>
      </w:r>
      <w:r>
        <w:t>: Getter and Setter</w:t>
      </w:r>
    </w:p>
    <w:p w14:paraId="4EEFF88F" w14:textId="77777777" w:rsidR="00414C67" w:rsidRDefault="00414C67" w:rsidP="00414C67">
      <w:pPr>
        <w:spacing w:line="278" w:lineRule="auto"/>
        <w:jc w:val="left"/>
        <w:rPr>
          <w:rFonts w:eastAsiaTheme="majorEastAsia" w:cs="Times New Roman"/>
          <w:b/>
          <w:kern w:val="2"/>
          <w:sz w:val="30"/>
          <w:szCs w:val="32"/>
          <w:lang w:val="en-MY"/>
          <w14:ligatures w14:val="standardContextual"/>
        </w:rPr>
      </w:pPr>
      <w:r>
        <w:rPr>
          <w:rFonts w:cs="Times New Roman"/>
        </w:rPr>
        <w:br w:type="page"/>
      </w:r>
    </w:p>
    <w:p w14:paraId="385A4930" w14:textId="0CD305B2" w:rsidR="00414C67" w:rsidRPr="007B3EDA" w:rsidRDefault="00414C67" w:rsidP="007B3EDA">
      <w:pPr>
        <w:pStyle w:val="Heading2"/>
        <w:adjustRightInd w:val="0"/>
        <w:snapToGrid w:val="0"/>
        <w:spacing w:before="0" w:after="0" w:line="360" w:lineRule="auto"/>
        <w:contextualSpacing/>
        <w:rPr>
          <w:rFonts w:cs="Times New Roman"/>
        </w:rPr>
      </w:pPr>
      <w:bookmarkStart w:id="75" w:name="_Toc199885248"/>
      <w:r w:rsidRPr="001E6CCA">
        <w:rPr>
          <w:rFonts w:cs="Times New Roman"/>
        </w:rPr>
        <w:lastRenderedPageBreak/>
        <w:t>3.2 Inheritance</w:t>
      </w:r>
      <w:bookmarkEnd w:id="75"/>
    </w:p>
    <w:p w14:paraId="7AB67F44" w14:textId="77777777" w:rsidR="00414C67" w:rsidRDefault="00414C67" w:rsidP="00414C67">
      <w:r>
        <w:t>Inheritance allows a new class, known as a subclass or child class, to obtain properties (attributes) and behaviours (methods) from an existing class, known as the superclass or parent class. This encourages code reuse by allowing the subclass to use or override existing functionality without changing the code. Inheritance also contributes to the formation of a natural hierarchy between classes, representing "is-a" relationships; for example, a Dog class can inherit from an Animal class, inheriting broad animal qualities while adding dog-specific behaviours.</w:t>
      </w:r>
    </w:p>
    <w:p w14:paraId="463D42D2" w14:textId="77777777" w:rsidR="00414C67" w:rsidRDefault="00414C67" w:rsidP="00414C67">
      <w:r w:rsidRPr="7E46EAF0">
        <w:rPr>
          <w:rFonts w:eastAsia="Times New Roman" w:cs="Times New Roman"/>
          <w:szCs w:val="24"/>
        </w:rPr>
        <w:t xml:space="preserve">In our assignment, there is a superclass named User that is inherited by multiple child classes, including SalesManager, PurchaseManager, InventoryManager, FinanceManager, and Administrator. This generates a class hierarchy that clearly indicates that </w:t>
      </w:r>
      <w:proofErr w:type="gramStart"/>
      <w:r w:rsidRPr="7E46EAF0">
        <w:rPr>
          <w:rFonts w:eastAsia="Times New Roman" w:cs="Times New Roman"/>
          <w:szCs w:val="24"/>
        </w:rPr>
        <w:t>all of</w:t>
      </w:r>
      <w:proofErr w:type="gramEnd"/>
      <w:r w:rsidRPr="7E46EAF0">
        <w:rPr>
          <w:rFonts w:eastAsia="Times New Roman" w:cs="Times New Roman"/>
          <w:szCs w:val="24"/>
        </w:rPr>
        <w:t xml:space="preserve"> these roles use the system. Because of this hierarchical inheritance, all subclasses automatically inherit the attributes and methods defined in the User class, enabling code reuse and decreasing redundancy. This means that common fields such as id, name, and logout() can be declared once in the User class and utilized by all subclasses. If necessary, subclasses can override these methods to give more specialized behaviour. Furthermore, the super() keyword can be used in subclass constructors to invoke the superclass constructor, ensuring that inherited attributes are properly initialized.</w:t>
      </w:r>
    </w:p>
    <w:p w14:paraId="37395A84" w14:textId="77777777" w:rsidR="00414C67" w:rsidRPr="007B3EDA" w:rsidRDefault="00414C67" w:rsidP="00414C67">
      <w:pPr>
        <w:rPr>
          <w:rFonts w:cs="Times New Roman"/>
          <w:b/>
          <w:bCs/>
        </w:rPr>
      </w:pPr>
      <w:r w:rsidRPr="007B3EDA">
        <w:rPr>
          <w:rFonts w:cs="Times New Roman"/>
          <w:b/>
          <w:bCs/>
        </w:rPr>
        <w:t>Parent class User:</w:t>
      </w:r>
    </w:p>
    <w:p w14:paraId="2E5246D5" w14:textId="77777777" w:rsidR="00414C67" w:rsidRDefault="00414C67" w:rsidP="00414C67">
      <w:pPr>
        <w:keepNext/>
        <w:spacing w:line="278" w:lineRule="auto"/>
        <w:jc w:val="center"/>
      </w:pPr>
      <w:r>
        <w:rPr>
          <w:noProof/>
        </w:rPr>
        <w:drawing>
          <wp:inline distT="0" distB="0" distL="0" distR="0" wp14:anchorId="702F88E1" wp14:editId="6AA318BF">
            <wp:extent cx="4972692" cy="2209166"/>
            <wp:effectExtent l="0" t="0" r="5715" b="635"/>
            <wp:docPr id="1712819448" name="Picture 17128194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19448" name="Picture 1712819448" descr="A screenshot of a computer cod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5711" cy="2237163"/>
                    </a:xfrm>
                    <a:prstGeom prst="rect">
                      <a:avLst/>
                    </a:prstGeom>
                  </pic:spPr>
                </pic:pic>
              </a:graphicData>
            </a:graphic>
          </wp:inline>
        </w:drawing>
      </w:r>
    </w:p>
    <w:p w14:paraId="25741ACB" w14:textId="77777777" w:rsidR="00414C67" w:rsidRDefault="00414C67" w:rsidP="00414C67">
      <w:pPr>
        <w:pStyle w:val="Caption"/>
        <w:rPr>
          <w:rFonts w:eastAsia="Times New Roman" w:cs="Times New Roman"/>
          <w:szCs w:val="24"/>
        </w:rPr>
      </w:pPr>
      <w:r>
        <w:t xml:space="preserve">Figure </w:t>
      </w:r>
      <w:r>
        <w:fldChar w:fldCharType="begin"/>
      </w:r>
      <w:r>
        <w:instrText xml:space="preserve"> SEQ Figure \* ARABIC </w:instrText>
      </w:r>
      <w:r>
        <w:fldChar w:fldCharType="separate"/>
      </w:r>
      <w:r w:rsidR="007B3EDA">
        <w:rPr>
          <w:noProof/>
        </w:rPr>
        <w:t>102</w:t>
      </w:r>
      <w:r>
        <w:fldChar w:fldCharType="end"/>
      </w:r>
      <w:r>
        <w:t>: Parent Class User</w:t>
      </w:r>
    </w:p>
    <w:p w14:paraId="7234A72C" w14:textId="77777777" w:rsidR="00414C67" w:rsidRDefault="00414C67" w:rsidP="00414C67">
      <w:pPr>
        <w:spacing w:line="278" w:lineRule="auto"/>
        <w:rPr>
          <w:rFonts w:eastAsia="Times New Roman" w:cs="Times New Roman"/>
          <w:szCs w:val="24"/>
        </w:rPr>
      </w:pPr>
    </w:p>
    <w:p w14:paraId="68FE437C" w14:textId="77777777" w:rsidR="00414C67" w:rsidRDefault="00414C67" w:rsidP="00414C67">
      <w:pPr>
        <w:spacing w:line="278" w:lineRule="auto"/>
        <w:rPr>
          <w:rFonts w:eastAsia="Times New Roman" w:cs="Times New Roman"/>
          <w:szCs w:val="24"/>
        </w:rPr>
      </w:pPr>
    </w:p>
    <w:p w14:paraId="7D6FD9AA" w14:textId="77777777" w:rsidR="00414C67" w:rsidRDefault="00414C67" w:rsidP="00414C67">
      <w:pPr>
        <w:spacing w:line="278" w:lineRule="auto"/>
        <w:rPr>
          <w:rFonts w:eastAsia="Times New Roman" w:cs="Times New Roman"/>
          <w:szCs w:val="24"/>
        </w:rPr>
      </w:pPr>
    </w:p>
    <w:p w14:paraId="46FE44FF" w14:textId="77777777" w:rsidR="00414C67" w:rsidRPr="007B3EDA" w:rsidRDefault="00414C67" w:rsidP="00414C67">
      <w:pPr>
        <w:rPr>
          <w:rFonts w:eastAsia="Times New Roman" w:cs="Times New Roman"/>
          <w:b/>
          <w:bCs/>
        </w:rPr>
      </w:pPr>
      <w:r w:rsidRPr="007B3EDA">
        <w:rPr>
          <w:rFonts w:eastAsia="Times New Roman" w:cs="Times New Roman"/>
          <w:b/>
          <w:bCs/>
        </w:rPr>
        <w:lastRenderedPageBreak/>
        <w:t>Sub class Finance Manager:</w:t>
      </w:r>
    </w:p>
    <w:p w14:paraId="23A9B63E" w14:textId="77777777" w:rsidR="00414C67" w:rsidRDefault="00414C67" w:rsidP="00414C67">
      <w:pPr>
        <w:pStyle w:val="ListParagraph"/>
        <w:numPr>
          <w:ilvl w:val="0"/>
          <w:numId w:val="4"/>
        </w:numPr>
        <w:rPr>
          <w:rFonts w:ascii="Times New Roman" w:eastAsia="Times New Roman" w:hAnsi="Times New Roman" w:cs="Times New Roman"/>
        </w:rPr>
      </w:pPr>
      <w:r w:rsidRPr="00552C54">
        <w:rPr>
          <w:rFonts w:ascii="Times New Roman" w:eastAsia="Times New Roman" w:hAnsi="Times New Roman" w:cs="Times New Roman"/>
        </w:rPr>
        <w:t>Child class will use key word “extends” to shows it is a subclass of the main class.</w:t>
      </w:r>
    </w:p>
    <w:p w14:paraId="40C12690" w14:textId="77777777" w:rsidR="00414C67" w:rsidRPr="00552C54" w:rsidRDefault="00414C67" w:rsidP="00414C67">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Child class can use key word super() to access the attributes.</w:t>
      </w:r>
    </w:p>
    <w:p w14:paraId="4CF14B70" w14:textId="77777777" w:rsidR="00414C67" w:rsidRDefault="00414C67" w:rsidP="00414C67">
      <w:pPr>
        <w:keepNext/>
      </w:pPr>
      <w:r>
        <w:rPr>
          <w:noProof/>
          <w14:ligatures w14:val="standardContextual"/>
        </w:rPr>
        <mc:AlternateContent>
          <mc:Choice Requires="wps">
            <w:drawing>
              <wp:anchor distT="0" distB="0" distL="114300" distR="114300" simplePos="0" relativeHeight="251677696" behindDoc="0" locked="0" layoutInCell="1" allowOverlap="1" wp14:anchorId="0DF93EB7" wp14:editId="2DE7B877">
                <wp:simplePos x="0" y="0"/>
                <wp:positionH relativeFrom="column">
                  <wp:posOffset>472611</wp:posOffset>
                </wp:positionH>
                <wp:positionV relativeFrom="paragraph">
                  <wp:posOffset>874752</wp:posOffset>
                </wp:positionV>
                <wp:extent cx="719191" cy="0"/>
                <wp:effectExtent l="0" t="12700" r="17780" b="12700"/>
                <wp:wrapNone/>
                <wp:docPr id="1666004825" name="Straight Connector 22"/>
                <wp:cNvGraphicFramePr/>
                <a:graphic xmlns:a="http://schemas.openxmlformats.org/drawingml/2006/main">
                  <a:graphicData uri="http://schemas.microsoft.com/office/word/2010/wordprocessingShape">
                    <wps:wsp>
                      <wps:cNvCnPr/>
                      <wps:spPr>
                        <a:xfrm>
                          <a:off x="0" y="0"/>
                          <a:ext cx="719191"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93759A8" id="Straight Connector 2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7.2pt,68.9pt" to="93.85pt,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" strokecolor="red" strokeweight="1.5pt">
                <v:stroke joinstyle="miter"/>
              </v:line>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2D9C79BC" wp14:editId="66F6E63B">
                <wp:simplePos x="0" y="0"/>
                <wp:positionH relativeFrom="column">
                  <wp:posOffset>113015</wp:posOffset>
                </wp:positionH>
                <wp:positionV relativeFrom="paragraph">
                  <wp:posOffset>155561</wp:posOffset>
                </wp:positionV>
                <wp:extent cx="1921267" cy="0"/>
                <wp:effectExtent l="0" t="12700" r="22225" b="12700"/>
                <wp:wrapNone/>
                <wp:docPr id="43564684" name="Straight Connector 21"/>
                <wp:cNvGraphicFramePr/>
                <a:graphic xmlns:a="http://schemas.openxmlformats.org/drawingml/2006/main">
                  <a:graphicData uri="http://schemas.microsoft.com/office/word/2010/wordprocessingShape">
                    <wps:wsp>
                      <wps:cNvCnPr/>
                      <wps:spPr>
                        <a:xfrm>
                          <a:off x="0" y="0"/>
                          <a:ext cx="1921267"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DF4E963" id="Straight Connector 21"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8.9pt,12.25pt" to="160.2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" strokecolor="red" strokeweight="1.5pt">
                <v:stroke joinstyle="miter"/>
              </v:line>
            </w:pict>
          </mc:Fallback>
        </mc:AlternateContent>
      </w:r>
      <w:r>
        <w:rPr>
          <w:noProof/>
        </w:rPr>
        <w:drawing>
          <wp:inline distT="0" distB="0" distL="0" distR="0" wp14:anchorId="28EB4378" wp14:editId="64882ADB">
            <wp:extent cx="5724524" cy="3590925"/>
            <wp:effectExtent l="0" t="0" r="0" b="0"/>
            <wp:docPr id="228802713" name="Picture 2288027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2713" name="Picture 228802713" descr="A screen shot of a computer cod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24524" cy="3590925"/>
                    </a:xfrm>
                    <a:prstGeom prst="rect">
                      <a:avLst/>
                    </a:prstGeom>
                  </pic:spPr>
                </pic:pic>
              </a:graphicData>
            </a:graphic>
          </wp:inline>
        </w:drawing>
      </w:r>
    </w:p>
    <w:p w14:paraId="5FE7DB75" w14:textId="77777777" w:rsidR="00414C67" w:rsidRDefault="00414C67" w:rsidP="00414C67">
      <w:pPr>
        <w:pStyle w:val="Caption"/>
      </w:pPr>
      <w:r>
        <w:t xml:space="preserve">Figure </w:t>
      </w:r>
      <w:r>
        <w:fldChar w:fldCharType="begin"/>
      </w:r>
      <w:r>
        <w:instrText xml:space="preserve"> SEQ Figure \* ARABIC </w:instrText>
      </w:r>
      <w:r>
        <w:fldChar w:fldCharType="separate"/>
      </w:r>
      <w:r w:rsidR="007B3EDA">
        <w:rPr>
          <w:noProof/>
        </w:rPr>
        <w:t>103</w:t>
      </w:r>
      <w:r>
        <w:fldChar w:fldCharType="end"/>
      </w:r>
      <w:r>
        <w:t>: Sub class FinanceManager</w:t>
      </w:r>
    </w:p>
    <w:p w14:paraId="5CDAF430" w14:textId="77777777" w:rsidR="00414C67" w:rsidRPr="0022349E" w:rsidRDefault="00414C67" w:rsidP="00414C67">
      <w:pPr>
        <w:rPr>
          <w:rFonts w:eastAsia="Times New Roman" w:cs="Times New Roman"/>
          <w:szCs w:val="24"/>
        </w:rPr>
      </w:pPr>
      <w:r w:rsidRPr="0022349E">
        <w:rPr>
          <w:rFonts w:eastAsia="Times New Roman" w:cs="Times New Roman"/>
          <w:szCs w:val="24"/>
        </w:rPr>
        <w:br w:type="page"/>
      </w:r>
    </w:p>
    <w:p w14:paraId="56D6C9BA" w14:textId="77777777" w:rsidR="00414C67" w:rsidRDefault="00414C67" w:rsidP="00414C67">
      <w:r w:rsidRPr="7E46EAF0">
        <w:rPr>
          <w:rFonts w:eastAsia="Times New Roman" w:cs="Times New Roman"/>
          <w:szCs w:val="24"/>
        </w:rPr>
        <w:lastRenderedPageBreak/>
        <w:t xml:space="preserve">In addition, our assignment includes a class hierarchy between Product and Item, demonstrating inheritance. The Product class is the parent class, containing common properties like </w:t>
      </w:r>
      <w:proofErr w:type="spellStart"/>
      <w:r w:rsidRPr="7E46EAF0">
        <w:rPr>
          <w:rFonts w:eastAsia="Times New Roman" w:cs="Times New Roman"/>
          <w:szCs w:val="24"/>
        </w:rPr>
        <w:t>itemID</w:t>
      </w:r>
      <w:proofErr w:type="spellEnd"/>
      <w:r w:rsidRPr="7E46EAF0">
        <w:rPr>
          <w:rFonts w:eastAsia="Times New Roman" w:cs="Times New Roman"/>
          <w:szCs w:val="24"/>
        </w:rPr>
        <w:t xml:space="preserve"> and </w:t>
      </w:r>
      <w:proofErr w:type="spellStart"/>
      <w:r w:rsidRPr="7E46EAF0">
        <w:rPr>
          <w:rFonts w:eastAsia="Times New Roman" w:cs="Times New Roman"/>
          <w:szCs w:val="24"/>
        </w:rPr>
        <w:t>itemName</w:t>
      </w:r>
      <w:proofErr w:type="spellEnd"/>
      <w:r w:rsidRPr="7E46EAF0">
        <w:rPr>
          <w:rFonts w:eastAsia="Times New Roman" w:cs="Times New Roman"/>
          <w:szCs w:val="24"/>
        </w:rPr>
        <w:t xml:space="preserve">, whereas the Item class is the child class, inheriting from Product and adding more specialized attributes like </w:t>
      </w:r>
      <w:proofErr w:type="spellStart"/>
      <w:r w:rsidRPr="7E46EAF0">
        <w:rPr>
          <w:rFonts w:eastAsia="Times New Roman" w:cs="Times New Roman"/>
          <w:szCs w:val="24"/>
        </w:rPr>
        <w:t>stockLevel</w:t>
      </w:r>
      <w:proofErr w:type="spellEnd"/>
      <w:r w:rsidRPr="7E46EAF0">
        <w:rPr>
          <w:rFonts w:eastAsia="Times New Roman" w:cs="Times New Roman"/>
          <w:szCs w:val="24"/>
        </w:rPr>
        <w:t xml:space="preserve"> and price. Using super</w:t>
      </w:r>
      <w:r>
        <w:rPr>
          <w:rFonts w:eastAsia="Times New Roman" w:cs="Times New Roman"/>
          <w:szCs w:val="24"/>
        </w:rPr>
        <w:t xml:space="preserve"> </w:t>
      </w:r>
      <w:r w:rsidRPr="7E46EAF0">
        <w:rPr>
          <w:rFonts w:eastAsia="Times New Roman" w:cs="Times New Roman"/>
          <w:szCs w:val="24"/>
        </w:rPr>
        <w:t>(</w:t>
      </w:r>
      <w:proofErr w:type="spellStart"/>
      <w:r w:rsidRPr="7E46EAF0">
        <w:rPr>
          <w:rFonts w:eastAsia="Times New Roman" w:cs="Times New Roman"/>
          <w:szCs w:val="24"/>
        </w:rPr>
        <w:t>itemID</w:t>
      </w:r>
      <w:proofErr w:type="spellEnd"/>
      <w:r w:rsidRPr="7E46EAF0">
        <w:rPr>
          <w:rFonts w:eastAsia="Times New Roman" w:cs="Times New Roman"/>
          <w:szCs w:val="24"/>
        </w:rPr>
        <w:t xml:space="preserve">, </w:t>
      </w:r>
      <w:proofErr w:type="spellStart"/>
      <w:r w:rsidRPr="7E46EAF0">
        <w:rPr>
          <w:rFonts w:eastAsia="Times New Roman" w:cs="Times New Roman"/>
          <w:szCs w:val="24"/>
        </w:rPr>
        <w:t>itemName</w:t>
      </w:r>
      <w:proofErr w:type="spellEnd"/>
      <w:r w:rsidRPr="7E46EAF0">
        <w:rPr>
          <w:rFonts w:eastAsia="Times New Roman" w:cs="Times New Roman"/>
          <w:szCs w:val="24"/>
        </w:rPr>
        <w:t>), the Item class can access and initialize the inherited attributes from Product. This demonstrates how inheritance promotes code reuse and helps organize related classes in a clear and orderly manner.</w:t>
      </w:r>
    </w:p>
    <w:p w14:paraId="0905BAD1" w14:textId="77777777" w:rsidR="00414C67" w:rsidRPr="007B3EDA" w:rsidRDefault="00414C67" w:rsidP="00414C67">
      <w:pPr>
        <w:rPr>
          <w:b/>
          <w:bCs/>
        </w:rPr>
      </w:pPr>
      <w:r w:rsidRPr="007B3EDA">
        <w:rPr>
          <w:b/>
          <w:bCs/>
        </w:rPr>
        <w:t>Parent class Product:</w:t>
      </w:r>
    </w:p>
    <w:p w14:paraId="3BDC9A06" w14:textId="77777777" w:rsidR="00414C67" w:rsidRDefault="00414C67" w:rsidP="00414C67">
      <w:pPr>
        <w:keepNext/>
        <w:jc w:val="center"/>
      </w:pPr>
      <w:r>
        <w:rPr>
          <w:noProof/>
        </w:rPr>
        <w:drawing>
          <wp:inline distT="0" distB="0" distL="0" distR="0" wp14:anchorId="56E112B6" wp14:editId="1397B353">
            <wp:extent cx="5724524" cy="1952625"/>
            <wp:effectExtent l="0" t="0" r="0" b="0"/>
            <wp:docPr id="340344851" name="Picture 340344851" descr="A computer code with pink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4851" name="Picture 340344851" descr="A computer code with pink and purple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p>
    <w:p w14:paraId="190DB791" w14:textId="77777777" w:rsidR="00414C67" w:rsidRDefault="00414C67" w:rsidP="00414C67">
      <w:pPr>
        <w:pStyle w:val="Caption"/>
      </w:pPr>
      <w:r>
        <w:t xml:space="preserve">Figure </w:t>
      </w:r>
      <w:r>
        <w:fldChar w:fldCharType="begin"/>
      </w:r>
      <w:r>
        <w:instrText xml:space="preserve"> SEQ Figure \* ARABIC </w:instrText>
      </w:r>
      <w:r>
        <w:fldChar w:fldCharType="separate"/>
      </w:r>
      <w:r w:rsidR="007B3EDA">
        <w:rPr>
          <w:noProof/>
        </w:rPr>
        <w:t>104</w:t>
      </w:r>
      <w:r>
        <w:fldChar w:fldCharType="end"/>
      </w:r>
      <w:r>
        <w:t>: Parent Class Product</w:t>
      </w:r>
    </w:p>
    <w:p w14:paraId="3E47F1EB" w14:textId="77777777" w:rsidR="00414C67" w:rsidRPr="007B3EDA" w:rsidRDefault="00414C67" w:rsidP="00414C67">
      <w:pPr>
        <w:rPr>
          <w:b/>
          <w:bCs/>
        </w:rPr>
      </w:pPr>
      <w:r w:rsidRPr="007B3EDA">
        <w:rPr>
          <w:b/>
          <w:bCs/>
        </w:rPr>
        <w:t>Sub class Item:</w:t>
      </w:r>
    </w:p>
    <w:p w14:paraId="69189FB5" w14:textId="77777777" w:rsidR="00414C67" w:rsidRDefault="00414C67" w:rsidP="00414C67">
      <w:pPr>
        <w:keepNext/>
      </w:pPr>
      <w:r>
        <w:rPr>
          <w:noProof/>
          <w14:ligatures w14:val="standardContextual"/>
        </w:rPr>
        <w:drawing>
          <wp:inline distT="0" distB="0" distL="0" distR="0" wp14:anchorId="3DC73D83" wp14:editId="1F8F9393">
            <wp:extent cx="5731510" cy="2409190"/>
            <wp:effectExtent l="0" t="0" r="0" b="3810"/>
            <wp:docPr id="1776851975"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1975" name="Picture 23" descr="A screenshot of a computer cod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409190"/>
                    </a:xfrm>
                    <a:prstGeom prst="rect">
                      <a:avLst/>
                    </a:prstGeom>
                  </pic:spPr>
                </pic:pic>
              </a:graphicData>
            </a:graphic>
          </wp:inline>
        </w:drawing>
      </w:r>
    </w:p>
    <w:p w14:paraId="70B3CCB3" w14:textId="77777777" w:rsidR="00414C67" w:rsidRDefault="00414C67" w:rsidP="00414C67">
      <w:pPr>
        <w:pStyle w:val="Caption"/>
      </w:pPr>
      <w:r>
        <w:t xml:space="preserve">Figure </w:t>
      </w:r>
      <w:r>
        <w:fldChar w:fldCharType="begin"/>
      </w:r>
      <w:r>
        <w:instrText xml:space="preserve"> SEQ Figure \* ARABIC </w:instrText>
      </w:r>
      <w:r>
        <w:fldChar w:fldCharType="separate"/>
      </w:r>
      <w:r w:rsidR="007B3EDA">
        <w:rPr>
          <w:noProof/>
        </w:rPr>
        <w:t>105</w:t>
      </w:r>
      <w:r>
        <w:fldChar w:fldCharType="end"/>
      </w:r>
      <w:r>
        <w:t>: Sub class Item</w:t>
      </w:r>
    </w:p>
    <w:p w14:paraId="3CC0E916" w14:textId="77777777" w:rsidR="00414C67" w:rsidRDefault="00414C67" w:rsidP="00414C67">
      <w:pPr>
        <w:spacing w:line="278" w:lineRule="auto"/>
        <w:jc w:val="left"/>
        <w:rPr>
          <w:rFonts w:eastAsiaTheme="majorEastAsia" w:cs="Times New Roman"/>
          <w:b/>
          <w:kern w:val="2"/>
          <w:sz w:val="30"/>
          <w:szCs w:val="32"/>
          <w:lang w:val="en-MY"/>
          <w14:ligatures w14:val="standardContextual"/>
        </w:rPr>
      </w:pPr>
      <w:r>
        <w:rPr>
          <w:rFonts w:cs="Times New Roman"/>
        </w:rPr>
        <w:br w:type="page"/>
      </w:r>
    </w:p>
    <w:p w14:paraId="4FBAC6C9" w14:textId="77777777" w:rsidR="00414C67" w:rsidRDefault="00414C67" w:rsidP="007B3EDA">
      <w:pPr>
        <w:pStyle w:val="Heading2"/>
        <w:snapToGrid w:val="0"/>
        <w:spacing w:before="0" w:after="0" w:line="360" w:lineRule="auto"/>
        <w:contextualSpacing/>
        <w:rPr>
          <w:rFonts w:cs="Times New Roman"/>
        </w:rPr>
      </w:pPr>
      <w:bookmarkStart w:id="76" w:name="_Toc199885249"/>
      <w:r w:rsidRPr="52C1B542">
        <w:rPr>
          <w:rFonts w:cs="Times New Roman"/>
        </w:rPr>
        <w:lastRenderedPageBreak/>
        <w:t>3.3 Abstraction</w:t>
      </w:r>
      <w:bookmarkEnd w:id="76"/>
    </w:p>
    <w:p w14:paraId="4B68E609" w14:textId="77777777" w:rsidR="00414C67" w:rsidRDefault="00414C67" w:rsidP="007B3EDA">
      <w:pPr>
        <w:snapToGrid w:val="0"/>
        <w:spacing w:after="0"/>
        <w:contextualSpacing/>
      </w:pPr>
      <w:r>
        <w:t>Abstraction is a</w:t>
      </w:r>
      <w:r w:rsidRPr="005C254A">
        <w:t xml:space="preserve"> concept of hiding complex implementation details and showing only the essential features of an object.</w:t>
      </w:r>
      <w:r>
        <w:t xml:space="preserve"> Abstraction can be associated to abstract class and interface. Abstract class cannot be instantiated but may contain an abstract method (method without body) and concrete method (method with body). Interface </w:t>
      </w:r>
      <w:r w:rsidRPr="00D84883">
        <w:t>is a completely abstract class that defines only method signatures</w:t>
      </w:r>
      <w:r>
        <w:t xml:space="preserve"> and can implement by classes</w:t>
      </w:r>
      <w:r w:rsidRPr="00D84883">
        <w:t>.</w:t>
      </w:r>
      <w:r>
        <w:t xml:space="preserve"> Besides that, abstract class and interface are superclass, concrete class must implement every method in abstract class. </w:t>
      </w:r>
    </w:p>
    <w:p w14:paraId="1F0F2044" w14:textId="77777777" w:rsidR="007B3EDA" w:rsidRDefault="007B3EDA" w:rsidP="007B3EDA">
      <w:pPr>
        <w:snapToGrid w:val="0"/>
        <w:spacing w:after="0"/>
        <w:contextualSpacing/>
      </w:pPr>
    </w:p>
    <w:p w14:paraId="124DB905" w14:textId="1EF608A3" w:rsidR="00414C67" w:rsidRDefault="00414C67" w:rsidP="007B3EDA">
      <w:pPr>
        <w:snapToGrid w:val="0"/>
        <w:spacing w:after="0"/>
        <w:contextualSpacing/>
        <w:rPr>
          <w:lang w:val="en-MY"/>
        </w:rPr>
      </w:pPr>
      <w:r>
        <w:t>In abstract class, a keyword ‘abstract’ is mandatory to declare in every method</w:t>
      </w:r>
      <w:r>
        <w:rPr>
          <w:lang w:val="en-MY"/>
        </w:rPr>
        <w:t xml:space="preserve">. In our assignment, </w:t>
      </w:r>
      <w:r w:rsidRPr="00B22219">
        <w:rPr>
          <w:lang w:val="en-MY"/>
        </w:rPr>
        <w:t xml:space="preserve">there is an abstract class that define user id and username, it also </w:t>
      </w:r>
      <w:r w:rsidR="007B3EDA" w:rsidRPr="00B22219">
        <w:rPr>
          <w:lang w:val="en-MY"/>
        </w:rPr>
        <w:t>contains</w:t>
      </w:r>
      <w:r w:rsidRPr="00B22219">
        <w:rPr>
          <w:lang w:val="en-MY"/>
        </w:rPr>
        <w:t xml:space="preserve"> an abstract method Logout(), which will be extended to all user class such as Administrator, </w:t>
      </w:r>
      <w:proofErr w:type="spellStart"/>
      <w:r w:rsidRPr="00B22219">
        <w:rPr>
          <w:lang w:val="en-MY"/>
        </w:rPr>
        <w:t>FinancialManager</w:t>
      </w:r>
      <w:proofErr w:type="spellEnd"/>
      <w:r w:rsidRPr="00B22219">
        <w:rPr>
          <w:lang w:val="en-MY"/>
        </w:rPr>
        <w:t xml:space="preserve">, PurchaseManager, SalesManager and InventoryManager. For example, </w:t>
      </w:r>
      <w:proofErr w:type="spellStart"/>
      <w:r w:rsidRPr="00B22219">
        <w:rPr>
          <w:lang w:val="en-MY"/>
        </w:rPr>
        <w:t>inventorymanager</w:t>
      </w:r>
      <w:proofErr w:type="spellEnd"/>
      <w:r w:rsidRPr="00B22219">
        <w:rPr>
          <w:lang w:val="en-MY"/>
        </w:rPr>
        <w:t xml:space="preserve"> class is the concrete class that extend the logout() function </w:t>
      </w:r>
      <w:r w:rsidRPr="00B22219">
        <w:t>a specific message when user logout successfully</w:t>
      </w:r>
      <w:r w:rsidRPr="00B22219">
        <w:rPr>
          <w:lang w:val="en-MY"/>
        </w:rPr>
        <w:t>.</w:t>
      </w:r>
    </w:p>
    <w:p w14:paraId="4ABFAED0" w14:textId="77777777" w:rsidR="00414C67" w:rsidRPr="007B3EDA" w:rsidRDefault="00414C67" w:rsidP="00414C67">
      <w:pPr>
        <w:rPr>
          <w:b/>
          <w:bCs/>
          <w:lang w:val="en-US"/>
        </w:rPr>
      </w:pPr>
      <w:r w:rsidRPr="007B3EDA">
        <w:rPr>
          <w:rFonts w:hint="eastAsia"/>
          <w:b/>
          <w:bCs/>
          <w:lang w:val="en-MY"/>
        </w:rPr>
        <w:t>Ab</w:t>
      </w:r>
      <w:proofErr w:type="spellStart"/>
      <w:r w:rsidRPr="007B3EDA">
        <w:rPr>
          <w:b/>
          <w:bCs/>
          <w:lang w:val="en-US"/>
        </w:rPr>
        <w:t>stract</w:t>
      </w:r>
      <w:proofErr w:type="spellEnd"/>
      <w:r w:rsidRPr="007B3EDA">
        <w:rPr>
          <w:b/>
          <w:bCs/>
          <w:lang w:val="en-US"/>
        </w:rPr>
        <w:t xml:space="preserve"> class User:</w:t>
      </w:r>
    </w:p>
    <w:p w14:paraId="36A22BAB" w14:textId="77777777" w:rsidR="00414C67" w:rsidRDefault="00414C67" w:rsidP="00414C67">
      <w:pPr>
        <w:keepNext/>
        <w:jc w:val="center"/>
      </w:pPr>
      <w:r>
        <w:rPr>
          <w:noProof/>
          <w14:ligatures w14:val="standardContextual"/>
        </w:rPr>
        <mc:AlternateContent>
          <mc:Choice Requires="wps">
            <w:drawing>
              <wp:anchor distT="0" distB="0" distL="114300" distR="114300" simplePos="0" relativeHeight="251681792" behindDoc="0" locked="0" layoutInCell="1" allowOverlap="1" wp14:anchorId="621D1EBB" wp14:editId="1230CBD8">
                <wp:simplePos x="0" y="0"/>
                <wp:positionH relativeFrom="column">
                  <wp:posOffset>1465045</wp:posOffset>
                </wp:positionH>
                <wp:positionV relativeFrom="paragraph">
                  <wp:posOffset>178435</wp:posOffset>
                </wp:positionV>
                <wp:extent cx="1706880" cy="0"/>
                <wp:effectExtent l="0" t="12700" r="20320" b="12700"/>
                <wp:wrapNone/>
                <wp:docPr id="841025038" name="Straight Connector 24"/>
                <wp:cNvGraphicFramePr/>
                <a:graphic xmlns:a="http://schemas.openxmlformats.org/drawingml/2006/main">
                  <a:graphicData uri="http://schemas.microsoft.com/office/word/2010/wordprocessingShape">
                    <wps:wsp>
                      <wps:cNvCnPr/>
                      <wps:spPr>
                        <a:xfrm>
                          <a:off x="0" y="0"/>
                          <a:ext cx="170688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83CAEFF" id="Straight Connector 2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15.35pt,14.05pt" to="249.7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" strokecolor="red" strokeweight="1.5pt">
                <v:stroke joinstyle="miter"/>
              </v:line>
            </w:pict>
          </mc:Fallback>
        </mc:AlternateContent>
      </w:r>
      <w:r>
        <w:rPr>
          <w:noProof/>
          <w14:ligatures w14:val="standardContextual"/>
        </w:rPr>
        <w:drawing>
          <wp:inline distT="0" distB="0" distL="0" distR="0" wp14:anchorId="7508E420" wp14:editId="7124847A">
            <wp:extent cx="2909455" cy="1813035"/>
            <wp:effectExtent l="0" t="0" r="5715" b="0"/>
            <wp:docPr id="974389251"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9355" name="Picture 27" descr="A screen shot of a computer cod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918374" cy="1818593"/>
                    </a:xfrm>
                    <a:prstGeom prst="rect">
                      <a:avLst/>
                    </a:prstGeom>
                  </pic:spPr>
                </pic:pic>
              </a:graphicData>
            </a:graphic>
          </wp:inline>
        </w:drawing>
      </w:r>
    </w:p>
    <w:p w14:paraId="06720B41" w14:textId="77777777" w:rsidR="00414C67" w:rsidRDefault="00414C67" w:rsidP="00414C67">
      <w:pPr>
        <w:pStyle w:val="Caption"/>
        <w:rPr>
          <w:lang w:val="en-MY"/>
        </w:rPr>
      </w:pPr>
      <w:r>
        <w:t xml:space="preserve">Figure </w:t>
      </w:r>
      <w:r>
        <w:fldChar w:fldCharType="begin"/>
      </w:r>
      <w:r>
        <w:instrText xml:space="preserve"> SEQ Figure \* ARABIC </w:instrText>
      </w:r>
      <w:r>
        <w:fldChar w:fldCharType="separate"/>
      </w:r>
      <w:r w:rsidR="007B3EDA">
        <w:rPr>
          <w:noProof/>
        </w:rPr>
        <w:t>106</w:t>
      </w:r>
      <w:r>
        <w:fldChar w:fldCharType="end"/>
      </w:r>
      <w:r>
        <w:t>: Abstract class</w:t>
      </w:r>
    </w:p>
    <w:p w14:paraId="60265EB4" w14:textId="77777777" w:rsidR="00414C67" w:rsidRPr="007B3EDA" w:rsidRDefault="00414C67" w:rsidP="00414C67">
      <w:pPr>
        <w:rPr>
          <w:b/>
          <w:bCs/>
          <w:lang w:val="en-MY"/>
        </w:rPr>
      </w:pPr>
      <w:r w:rsidRPr="007B3EDA">
        <w:rPr>
          <w:b/>
          <w:bCs/>
          <w:lang w:val="en-MY"/>
        </w:rPr>
        <w:t>Child class InventoryManager:</w:t>
      </w:r>
    </w:p>
    <w:p w14:paraId="3B0C1208" w14:textId="77777777" w:rsidR="00414C67" w:rsidRPr="00B22219" w:rsidRDefault="00414C67" w:rsidP="00414C67">
      <w:pPr>
        <w:pStyle w:val="ListParagraph"/>
        <w:numPr>
          <w:ilvl w:val="0"/>
          <w:numId w:val="4"/>
        </w:numPr>
        <w:rPr>
          <w:rFonts w:ascii="Times New Roman" w:hAnsi="Times New Roman" w:cs="Times New Roman"/>
        </w:rPr>
      </w:pPr>
      <w:r w:rsidRPr="00B22219">
        <w:rPr>
          <w:rFonts w:ascii="Times New Roman" w:hAnsi="Times New Roman" w:cs="Times New Roman"/>
        </w:rPr>
        <w:t>InventoryManager class is forced to use Logout() function and Override it.</w:t>
      </w:r>
    </w:p>
    <w:p w14:paraId="591C934C" w14:textId="77777777" w:rsidR="00414C67" w:rsidRDefault="00414C67" w:rsidP="00414C67">
      <w:pPr>
        <w:keepNext/>
      </w:pPr>
      <w:r>
        <w:rPr>
          <w:rFonts w:hint="eastAsia"/>
          <w:noProof/>
          <w14:ligatures w14:val="standardContextual"/>
        </w:rPr>
        <mc:AlternateContent>
          <mc:Choice Requires="wps">
            <w:drawing>
              <wp:anchor distT="0" distB="0" distL="114300" distR="114300" simplePos="0" relativeHeight="251689984" behindDoc="0" locked="0" layoutInCell="1" allowOverlap="1" wp14:anchorId="20FB28E5" wp14:editId="5E5C944F">
                <wp:simplePos x="0" y="0"/>
                <wp:positionH relativeFrom="column">
                  <wp:posOffset>182880</wp:posOffset>
                </wp:positionH>
                <wp:positionV relativeFrom="paragraph">
                  <wp:posOffset>585470</wp:posOffset>
                </wp:positionV>
                <wp:extent cx="5548630" cy="483870"/>
                <wp:effectExtent l="12700" t="12700" r="13970" b="11430"/>
                <wp:wrapNone/>
                <wp:docPr id="1533136690" name="Rectangle 26"/>
                <wp:cNvGraphicFramePr/>
                <a:graphic xmlns:a="http://schemas.openxmlformats.org/drawingml/2006/main">
                  <a:graphicData uri="http://schemas.microsoft.com/office/word/2010/wordprocessingShape">
                    <wps:wsp>
                      <wps:cNvSpPr/>
                      <wps:spPr>
                        <a:xfrm>
                          <a:off x="0" y="0"/>
                          <a:ext cx="5548630" cy="4838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66703" id="Rectangle 26" o:spid="_x0000_s1026" style="position:absolute;margin-left:14.4pt;margin-top:46.1pt;width:436.9pt;height:3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" filled="f" strokecolor="red" strokeweight="1.5pt"/>
            </w:pict>
          </mc:Fallback>
        </mc:AlternateContent>
      </w:r>
      <w:r>
        <w:rPr>
          <w:rFonts w:hint="eastAsia"/>
          <w:noProof/>
          <w14:ligatures w14:val="standardContextual"/>
        </w:rPr>
        <mc:AlternateContent>
          <mc:Choice Requires="wps">
            <w:drawing>
              <wp:anchor distT="0" distB="0" distL="114300" distR="114300" simplePos="0" relativeHeight="251685888" behindDoc="0" locked="0" layoutInCell="1" allowOverlap="1" wp14:anchorId="20B2809B" wp14:editId="7AFC6EFB">
                <wp:simplePos x="0" y="0"/>
                <wp:positionH relativeFrom="column">
                  <wp:posOffset>678180</wp:posOffset>
                </wp:positionH>
                <wp:positionV relativeFrom="paragraph">
                  <wp:posOffset>120650</wp:posOffset>
                </wp:positionV>
                <wp:extent cx="1386840" cy="0"/>
                <wp:effectExtent l="0" t="12700" r="22860" b="12700"/>
                <wp:wrapNone/>
                <wp:docPr id="899912994" name="Straight Connector 25"/>
                <wp:cNvGraphicFramePr/>
                <a:graphic xmlns:a="http://schemas.openxmlformats.org/drawingml/2006/main">
                  <a:graphicData uri="http://schemas.microsoft.com/office/word/2010/wordprocessingShape">
                    <wps:wsp>
                      <wps:cNvCnPr/>
                      <wps:spPr>
                        <a:xfrm>
                          <a:off x="0" y="0"/>
                          <a:ext cx="138684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A2D5B54" id="Straight Connector 25"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3.4pt,9.5pt" to="162.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" strokecolor="red" strokeweight="1.5pt">
                <v:stroke joinstyle="miter"/>
              </v:line>
            </w:pict>
          </mc:Fallback>
        </mc:AlternateContent>
      </w:r>
      <w:r>
        <w:rPr>
          <w:rFonts w:hint="eastAsia"/>
          <w:noProof/>
          <w14:ligatures w14:val="standardContextual"/>
        </w:rPr>
        <w:drawing>
          <wp:inline distT="0" distB="0" distL="0" distR="0" wp14:anchorId="413A879F" wp14:editId="7D71C2F0">
            <wp:extent cx="5731510" cy="1070610"/>
            <wp:effectExtent l="0" t="0" r="0" b="0"/>
            <wp:docPr id="210841071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08589" name="Picture 28"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1070610"/>
                    </a:xfrm>
                    <a:prstGeom prst="rect">
                      <a:avLst/>
                    </a:prstGeom>
                  </pic:spPr>
                </pic:pic>
              </a:graphicData>
            </a:graphic>
          </wp:inline>
        </w:drawing>
      </w:r>
    </w:p>
    <w:p w14:paraId="384BB502" w14:textId="77777777" w:rsidR="00414C67" w:rsidRPr="00FF18E8" w:rsidRDefault="00414C67" w:rsidP="00414C67">
      <w:pPr>
        <w:pStyle w:val="Caption"/>
        <w:rPr>
          <w:lang w:val="en-MY"/>
        </w:rPr>
      </w:pPr>
      <w:r>
        <w:t xml:space="preserve">Figure </w:t>
      </w:r>
      <w:r>
        <w:fldChar w:fldCharType="begin"/>
      </w:r>
      <w:r>
        <w:instrText xml:space="preserve"> SEQ Figure \* ARABIC </w:instrText>
      </w:r>
      <w:r>
        <w:fldChar w:fldCharType="separate"/>
      </w:r>
      <w:r w:rsidR="007B3EDA">
        <w:rPr>
          <w:noProof/>
        </w:rPr>
        <w:t>107</w:t>
      </w:r>
      <w:r>
        <w:fldChar w:fldCharType="end"/>
      </w:r>
      <w:r>
        <w:t>: Abstract method</w:t>
      </w:r>
    </w:p>
    <w:p w14:paraId="4B6BE4DE" w14:textId="77777777" w:rsidR="00414C67" w:rsidRDefault="00414C67" w:rsidP="00414C67">
      <w:pPr>
        <w:spacing w:line="278" w:lineRule="auto"/>
        <w:jc w:val="left"/>
      </w:pPr>
      <w:r>
        <w:br w:type="page"/>
      </w:r>
    </w:p>
    <w:p w14:paraId="0537FC02" w14:textId="77777777" w:rsidR="00414C67" w:rsidRDefault="00414C67" w:rsidP="00414C67">
      <w:r>
        <w:lastRenderedPageBreak/>
        <w:t xml:space="preserve">In Interface, a keyword ‘abstract’ is </w:t>
      </w:r>
      <w:r w:rsidRPr="00B22219">
        <w:t xml:space="preserve">optional to declare in every method because all methods are abstract by default. In our assignment, there 4 interface that will </w:t>
      </w:r>
      <w:proofErr w:type="gramStart"/>
      <w:r w:rsidRPr="00B22219">
        <w:t>optional</w:t>
      </w:r>
      <w:proofErr w:type="gramEnd"/>
      <w:r w:rsidRPr="00B22219">
        <w:t xml:space="preserve"> implement in the user class such as </w:t>
      </w:r>
      <w:proofErr w:type="spellStart"/>
      <w:r w:rsidRPr="00B22219">
        <w:t>ViewItem</w:t>
      </w:r>
      <w:proofErr w:type="spellEnd"/>
      <w:r w:rsidRPr="00B22219">
        <w:t xml:space="preserve">, </w:t>
      </w:r>
      <w:proofErr w:type="spellStart"/>
      <w:r w:rsidRPr="00B22219">
        <w:t>ViewPO</w:t>
      </w:r>
      <w:proofErr w:type="spellEnd"/>
      <w:r w:rsidRPr="00B22219">
        <w:t xml:space="preserve">(Purchase Order), </w:t>
      </w:r>
      <w:proofErr w:type="spellStart"/>
      <w:r w:rsidRPr="00B22219">
        <w:t>ViewPR</w:t>
      </w:r>
      <w:proofErr w:type="spellEnd"/>
      <w:r w:rsidRPr="00B22219">
        <w:t xml:space="preserve">(Purchase Requisition) and </w:t>
      </w:r>
      <w:proofErr w:type="spellStart"/>
      <w:r w:rsidRPr="00B22219">
        <w:t>ViewSupplier</w:t>
      </w:r>
      <w:proofErr w:type="spellEnd"/>
      <w:r w:rsidRPr="00B22219">
        <w:t xml:space="preserve">. The purpose of </w:t>
      </w:r>
      <w:proofErr w:type="gramStart"/>
      <w:r w:rsidRPr="00B22219">
        <w:t>these 4 interface</w:t>
      </w:r>
      <w:proofErr w:type="gramEnd"/>
      <w:r w:rsidRPr="00B22219">
        <w:t xml:space="preserve"> is read in text file and convert it into usable data support system operational. For example, InventoryManager implement the function </w:t>
      </w:r>
      <w:proofErr w:type="spellStart"/>
      <w:r w:rsidRPr="00B22219">
        <w:t>viewItems</w:t>
      </w:r>
      <w:proofErr w:type="spellEnd"/>
      <w:r w:rsidRPr="00B22219">
        <w:t xml:space="preserve">() inside </w:t>
      </w:r>
      <w:proofErr w:type="spellStart"/>
      <w:r w:rsidRPr="00B22219">
        <w:t>ViewItem</w:t>
      </w:r>
      <w:proofErr w:type="spellEnd"/>
      <w:r w:rsidRPr="00B22219">
        <w:t xml:space="preserve"> interface, </w:t>
      </w:r>
      <w:proofErr w:type="spellStart"/>
      <w:r w:rsidRPr="00B22219">
        <w:t>viewItems</w:t>
      </w:r>
      <w:proofErr w:type="spellEnd"/>
      <w:r w:rsidRPr="00B22219">
        <w:t xml:space="preserve">() reads data from a file item </w:t>
      </w:r>
      <w:proofErr w:type="spellStart"/>
      <w:r w:rsidRPr="00B22219">
        <w:t>textfile</w:t>
      </w:r>
      <w:proofErr w:type="spellEnd"/>
      <w:r w:rsidRPr="00B22219">
        <w:t xml:space="preserve">, parses each line, and populates a List&lt;String[]&gt; called </w:t>
      </w:r>
      <w:proofErr w:type="spellStart"/>
      <w:r w:rsidRPr="00B22219">
        <w:t>itemList</w:t>
      </w:r>
      <w:proofErr w:type="spellEnd"/>
      <w:r w:rsidRPr="00B22219">
        <w:t>.</w:t>
      </w:r>
    </w:p>
    <w:p w14:paraId="4FCB86A8" w14:textId="77777777" w:rsidR="00414C67" w:rsidRPr="007B3EDA" w:rsidRDefault="00414C67" w:rsidP="00414C67">
      <w:pPr>
        <w:rPr>
          <w:b/>
          <w:bCs/>
        </w:rPr>
      </w:pPr>
      <w:r w:rsidRPr="007B3EDA">
        <w:rPr>
          <w:b/>
          <w:bCs/>
        </w:rPr>
        <w:t xml:space="preserve">Interface </w:t>
      </w:r>
      <w:proofErr w:type="spellStart"/>
      <w:r w:rsidRPr="007B3EDA">
        <w:rPr>
          <w:b/>
          <w:bCs/>
        </w:rPr>
        <w:t>ViewItem</w:t>
      </w:r>
      <w:proofErr w:type="spellEnd"/>
      <w:r w:rsidRPr="007B3EDA">
        <w:rPr>
          <w:b/>
          <w:bCs/>
        </w:rPr>
        <w:t>:</w:t>
      </w:r>
    </w:p>
    <w:p w14:paraId="4DF9C222" w14:textId="77777777" w:rsidR="00414C67" w:rsidRDefault="00414C67" w:rsidP="00414C67">
      <w:pPr>
        <w:pStyle w:val="ListParagraph"/>
        <w:numPr>
          <w:ilvl w:val="0"/>
          <w:numId w:val="4"/>
        </w:numPr>
        <w:rPr>
          <w:rFonts w:ascii="Times New Roman" w:hAnsi="Times New Roman" w:cs="Times New Roman"/>
        </w:rPr>
      </w:pPr>
      <w:r w:rsidRPr="00B22219">
        <w:rPr>
          <w:rFonts w:ascii="Times New Roman" w:hAnsi="Times New Roman" w:cs="Times New Roman"/>
        </w:rPr>
        <w:t>A keyword “interface” is used to declare this is an interface.</w:t>
      </w:r>
    </w:p>
    <w:p w14:paraId="019969CC" w14:textId="77777777" w:rsidR="00414C67" w:rsidRPr="00B22219" w:rsidRDefault="00414C67" w:rsidP="00414C67">
      <w:pPr>
        <w:pStyle w:val="ListParagraph"/>
        <w:numPr>
          <w:ilvl w:val="0"/>
          <w:numId w:val="4"/>
        </w:numPr>
        <w:rPr>
          <w:rFonts w:ascii="Times New Roman" w:hAnsi="Times New Roman" w:cs="Times New Roman"/>
        </w:rPr>
      </w:pPr>
      <w:r>
        <w:rPr>
          <w:rFonts w:ascii="Times New Roman" w:hAnsi="Times New Roman" w:cs="Times New Roman"/>
        </w:rPr>
        <w:t>Function in interface is written with the return type and function name.</w:t>
      </w:r>
    </w:p>
    <w:p w14:paraId="757C699C" w14:textId="77777777" w:rsidR="00414C67" w:rsidRDefault="00414C67" w:rsidP="00414C67">
      <w:pPr>
        <w:keepNext/>
        <w:jc w:val="center"/>
      </w:pPr>
      <w:r>
        <w:rPr>
          <w:rFonts w:hint="eastAsia"/>
          <w:noProof/>
          <w14:ligatures w14:val="standardContextual"/>
        </w:rPr>
        <mc:AlternateContent>
          <mc:Choice Requires="wps">
            <w:drawing>
              <wp:anchor distT="0" distB="0" distL="114300" distR="114300" simplePos="0" relativeHeight="251694080" behindDoc="0" locked="0" layoutInCell="1" allowOverlap="1" wp14:anchorId="10506BC6" wp14:editId="784344B2">
                <wp:simplePos x="0" y="0"/>
                <wp:positionH relativeFrom="column">
                  <wp:posOffset>1828800</wp:posOffset>
                </wp:positionH>
                <wp:positionV relativeFrom="paragraph">
                  <wp:posOffset>219075</wp:posOffset>
                </wp:positionV>
                <wp:extent cx="1714500" cy="0"/>
                <wp:effectExtent l="0" t="12700" r="12700" b="12700"/>
                <wp:wrapNone/>
                <wp:docPr id="512371039" name="Straight Connector 27"/>
                <wp:cNvGraphicFramePr/>
                <a:graphic xmlns:a="http://schemas.openxmlformats.org/drawingml/2006/main">
                  <a:graphicData uri="http://schemas.microsoft.com/office/word/2010/wordprocessingShape">
                    <wps:wsp>
                      <wps:cNvCnPr/>
                      <wps:spPr>
                        <a:xfrm>
                          <a:off x="0" y="0"/>
                          <a:ext cx="171450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4B0B4A5" id="Straight Connector 27"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in,17.25pt" to="279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" strokecolor="red" strokeweight="1.5pt">
                <v:stroke joinstyle="miter"/>
              </v:line>
            </w:pict>
          </mc:Fallback>
        </mc:AlternateContent>
      </w:r>
      <w:r>
        <w:rPr>
          <w:rFonts w:hint="eastAsia"/>
          <w:noProof/>
          <w14:ligatures w14:val="standardContextual"/>
        </w:rPr>
        <w:drawing>
          <wp:inline distT="0" distB="0" distL="0" distR="0" wp14:anchorId="47AF6297" wp14:editId="62D199EC">
            <wp:extent cx="2306782" cy="516094"/>
            <wp:effectExtent l="0" t="0" r="0" b="0"/>
            <wp:docPr id="1419133694" name="Picture 2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5830" name="Picture 29" descr="A close-up of a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31437" cy="521610"/>
                    </a:xfrm>
                    <a:prstGeom prst="rect">
                      <a:avLst/>
                    </a:prstGeom>
                  </pic:spPr>
                </pic:pic>
              </a:graphicData>
            </a:graphic>
          </wp:inline>
        </w:drawing>
      </w:r>
    </w:p>
    <w:p w14:paraId="40EC6FD9" w14:textId="77777777" w:rsidR="00414C67" w:rsidRDefault="00414C67" w:rsidP="00414C67">
      <w:pPr>
        <w:pStyle w:val="Caption"/>
      </w:pPr>
      <w:r>
        <w:t xml:space="preserve">Figure </w:t>
      </w:r>
      <w:r>
        <w:fldChar w:fldCharType="begin"/>
      </w:r>
      <w:r>
        <w:instrText xml:space="preserve"> SEQ Figure \* ARABIC </w:instrText>
      </w:r>
      <w:r>
        <w:fldChar w:fldCharType="separate"/>
      </w:r>
      <w:r w:rsidR="007B3EDA">
        <w:rPr>
          <w:noProof/>
        </w:rPr>
        <w:t>108</w:t>
      </w:r>
      <w:r>
        <w:fldChar w:fldCharType="end"/>
      </w:r>
      <w:r>
        <w:t>: Interface</w:t>
      </w:r>
    </w:p>
    <w:p w14:paraId="498BA588" w14:textId="77777777" w:rsidR="00414C67" w:rsidRPr="007B3EDA" w:rsidRDefault="00414C67" w:rsidP="00414C67">
      <w:pPr>
        <w:rPr>
          <w:b/>
          <w:bCs/>
        </w:rPr>
      </w:pPr>
      <w:r w:rsidRPr="007B3EDA">
        <w:rPr>
          <w:b/>
          <w:bCs/>
        </w:rPr>
        <w:t xml:space="preserve">Class that implements Interface </w:t>
      </w:r>
      <w:proofErr w:type="spellStart"/>
      <w:r w:rsidRPr="007B3EDA">
        <w:rPr>
          <w:b/>
          <w:bCs/>
        </w:rPr>
        <w:t>ViewItem</w:t>
      </w:r>
      <w:proofErr w:type="spellEnd"/>
      <w:r w:rsidRPr="007B3EDA">
        <w:rPr>
          <w:b/>
          <w:bCs/>
        </w:rPr>
        <w:t>:</w:t>
      </w:r>
    </w:p>
    <w:p w14:paraId="0D5A3A1C" w14:textId="77777777" w:rsidR="00414C67" w:rsidRPr="00B22219" w:rsidRDefault="00414C67" w:rsidP="00414C67">
      <w:pPr>
        <w:pStyle w:val="ListParagraph"/>
        <w:numPr>
          <w:ilvl w:val="0"/>
          <w:numId w:val="4"/>
        </w:numPr>
        <w:rPr>
          <w:rFonts w:ascii="Times New Roman" w:hAnsi="Times New Roman" w:cs="Times New Roman"/>
        </w:rPr>
      </w:pPr>
      <w:r w:rsidRPr="00B22219">
        <w:rPr>
          <w:rFonts w:ascii="Times New Roman" w:hAnsi="Times New Roman" w:cs="Times New Roman"/>
        </w:rPr>
        <w:t>InventoryManager class use the key word “implements” to use the implements function.</w:t>
      </w:r>
    </w:p>
    <w:p w14:paraId="597406A2" w14:textId="77777777" w:rsidR="00414C67" w:rsidRPr="00B22219" w:rsidRDefault="00414C67" w:rsidP="00414C67">
      <w:pPr>
        <w:pStyle w:val="ListParagraph"/>
        <w:numPr>
          <w:ilvl w:val="0"/>
          <w:numId w:val="4"/>
        </w:numPr>
        <w:rPr>
          <w:rFonts w:ascii="Times New Roman" w:hAnsi="Times New Roman" w:cs="Times New Roman"/>
        </w:rPr>
      </w:pPr>
      <w:r w:rsidRPr="00B22219">
        <w:rPr>
          <w:rFonts w:ascii="Times New Roman" w:hAnsi="Times New Roman" w:cs="Times New Roman"/>
        </w:rPr>
        <w:t>After implement, the function is forced to use in the class, and the class should override the function.</w:t>
      </w:r>
    </w:p>
    <w:p w14:paraId="532F531C" w14:textId="77777777" w:rsidR="00414C67" w:rsidRDefault="00414C67" w:rsidP="00414C67">
      <w:pPr>
        <w:keepNext/>
      </w:pPr>
      <w:r>
        <w:rPr>
          <w:rFonts w:hint="eastAsia"/>
          <w:noProof/>
          <w14:ligatures w14:val="standardContextual"/>
        </w:rPr>
        <mc:AlternateContent>
          <mc:Choice Requires="wps">
            <w:drawing>
              <wp:anchor distT="0" distB="0" distL="114300" distR="114300" simplePos="0" relativeHeight="251702272" behindDoc="0" locked="0" layoutInCell="1" allowOverlap="1" wp14:anchorId="1D0104AB" wp14:editId="7EE0D8DD">
                <wp:simplePos x="0" y="0"/>
                <wp:positionH relativeFrom="column">
                  <wp:posOffset>138544</wp:posOffset>
                </wp:positionH>
                <wp:positionV relativeFrom="paragraph">
                  <wp:posOffset>1006129</wp:posOffset>
                </wp:positionV>
                <wp:extent cx="5216237" cy="2334491"/>
                <wp:effectExtent l="0" t="0" r="22860" b="27940"/>
                <wp:wrapNone/>
                <wp:docPr id="1757486107" name="Rectangle 29"/>
                <wp:cNvGraphicFramePr/>
                <a:graphic xmlns:a="http://schemas.openxmlformats.org/drawingml/2006/main">
                  <a:graphicData uri="http://schemas.microsoft.com/office/word/2010/wordprocessingShape">
                    <wps:wsp>
                      <wps:cNvSpPr/>
                      <wps:spPr>
                        <a:xfrm>
                          <a:off x="0" y="0"/>
                          <a:ext cx="5216237" cy="23344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CFBBB" id="Rectangle 29" o:spid="_x0000_s1026" style="position:absolute;margin-left:10.9pt;margin-top:79.2pt;width:410.75pt;height:18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" filled="f" strokecolor="red" strokeweight="1.5pt"/>
            </w:pict>
          </mc:Fallback>
        </mc:AlternateContent>
      </w:r>
      <w:r>
        <w:rPr>
          <w:rFonts w:hint="eastAsia"/>
          <w:noProof/>
          <w14:ligatures w14:val="standardContextual"/>
        </w:rPr>
        <mc:AlternateContent>
          <mc:Choice Requires="wps">
            <w:drawing>
              <wp:anchor distT="0" distB="0" distL="114300" distR="114300" simplePos="0" relativeHeight="251698176" behindDoc="0" locked="0" layoutInCell="1" allowOverlap="1" wp14:anchorId="29AF0F6E" wp14:editId="3BEFAD60">
                <wp:simplePos x="0" y="0"/>
                <wp:positionH relativeFrom="column">
                  <wp:posOffset>1965960</wp:posOffset>
                </wp:positionH>
                <wp:positionV relativeFrom="paragraph">
                  <wp:posOffset>102870</wp:posOffset>
                </wp:positionV>
                <wp:extent cx="1295400" cy="0"/>
                <wp:effectExtent l="0" t="12700" r="12700" b="12700"/>
                <wp:wrapNone/>
                <wp:docPr id="1968197429" name="Straight Connector 28"/>
                <wp:cNvGraphicFramePr/>
                <a:graphic xmlns:a="http://schemas.openxmlformats.org/drawingml/2006/main">
                  <a:graphicData uri="http://schemas.microsoft.com/office/word/2010/wordprocessingShape">
                    <wps:wsp>
                      <wps:cNvCnPr/>
                      <wps:spPr>
                        <a:xfrm>
                          <a:off x="0" y="0"/>
                          <a:ext cx="129540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64EF6F7" id="Straight Connector 2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54.8pt,8.1pt" to="256.8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" strokecolor="red" strokeweight="1.5pt">
                <v:stroke joinstyle="miter"/>
              </v:line>
            </w:pict>
          </mc:Fallback>
        </mc:AlternateContent>
      </w:r>
      <w:r>
        <w:rPr>
          <w:rFonts w:hint="eastAsia"/>
          <w:noProof/>
          <w14:ligatures w14:val="standardContextual"/>
        </w:rPr>
        <w:drawing>
          <wp:inline distT="0" distB="0" distL="0" distR="0" wp14:anchorId="74DB217A" wp14:editId="1AFF7805">
            <wp:extent cx="5534891" cy="3378821"/>
            <wp:effectExtent l="0" t="0" r="0" b="0"/>
            <wp:docPr id="943781349"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5938" name="Picture 30" descr="A screen shot of a computer pr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47187" cy="3386327"/>
                    </a:xfrm>
                    <a:prstGeom prst="rect">
                      <a:avLst/>
                    </a:prstGeom>
                  </pic:spPr>
                </pic:pic>
              </a:graphicData>
            </a:graphic>
          </wp:inline>
        </w:drawing>
      </w:r>
    </w:p>
    <w:p w14:paraId="59944657" w14:textId="77777777" w:rsidR="00414C67" w:rsidRDefault="00414C67" w:rsidP="00414C67">
      <w:pPr>
        <w:pStyle w:val="Caption"/>
      </w:pPr>
      <w:r>
        <w:t xml:space="preserve">Figure </w:t>
      </w:r>
      <w:r>
        <w:fldChar w:fldCharType="begin"/>
      </w:r>
      <w:r>
        <w:instrText xml:space="preserve"> SEQ Figure \* ARABIC </w:instrText>
      </w:r>
      <w:r>
        <w:fldChar w:fldCharType="separate"/>
      </w:r>
      <w:r w:rsidR="007B3EDA">
        <w:rPr>
          <w:noProof/>
        </w:rPr>
        <w:t>109</w:t>
      </w:r>
      <w:r>
        <w:fldChar w:fldCharType="end"/>
      </w:r>
      <w:r>
        <w:t>: Interface Function</w:t>
      </w:r>
    </w:p>
    <w:p w14:paraId="560D8905" w14:textId="77777777" w:rsidR="00414C67" w:rsidRPr="00204509" w:rsidRDefault="00414C67" w:rsidP="007B3EDA">
      <w:pPr>
        <w:pStyle w:val="Heading2"/>
        <w:adjustRightInd w:val="0"/>
        <w:snapToGrid w:val="0"/>
        <w:spacing w:before="0" w:after="0" w:line="360" w:lineRule="auto"/>
        <w:contextualSpacing/>
        <w:rPr>
          <w:rFonts w:cs="Times New Roman"/>
        </w:rPr>
      </w:pPr>
      <w:bookmarkStart w:id="77" w:name="_Toc199885250"/>
      <w:r w:rsidRPr="001E6CCA">
        <w:rPr>
          <w:rFonts w:cs="Times New Roman"/>
        </w:rPr>
        <w:lastRenderedPageBreak/>
        <w:t>3.</w:t>
      </w:r>
      <w:r w:rsidRPr="52C1B542">
        <w:rPr>
          <w:rFonts w:cs="Times New Roman"/>
        </w:rPr>
        <w:t>4</w:t>
      </w:r>
      <w:r w:rsidRPr="001E6CCA">
        <w:rPr>
          <w:rFonts w:cs="Times New Roman"/>
        </w:rPr>
        <w:t xml:space="preserve"> Polymorphism</w:t>
      </w:r>
      <w:bookmarkEnd w:id="77"/>
    </w:p>
    <w:p w14:paraId="604E66F9" w14:textId="77777777" w:rsidR="00414C67" w:rsidRDefault="00414C67" w:rsidP="007B3EDA">
      <w:pPr>
        <w:adjustRightInd w:val="0"/>
        <w:snapToGrid w:val="0"/>
        <w:spacing w:after="0"/>
        <w:contextualSpacing/>
      </w:pPr>
      <w:r w:rsidRPr="00C572B5">
        <w:t>The concept of Polymorphism</w:t>
      </w:r>
      <w:r w:rsidRPr="009C7056">
        <w:t xml:space="preserve"> </w:t>
      </w:r>
      <w:r>
        <w:t>is s</w:t>
      </w:r>
      <w:r w:rsidRPr="000749A1">
        <w:t xml:space="preserve">ubclasses can define their own unique </w:t>
      </w:r>
      <w:r w:rsidRPr="00C572B5">
        <w:t>behaviours</w:t>
      </w:r>
      <w:r w:rsidRPr="000749A1">
        <w:t xml:space="preserve"> and share functionality of the parent class</w:t>
      </w:r>
      <w:r>
        <w:t>.</w:t>
      </w:r>
      <w:r w:rsidRPr="009C7056">
        <w:t xml:space="preserve"> It allows one interface</w:t>
      </w:r>
      <w:r>
        <w:t xml:space="preserve"> or abstract class</w:t>
      </w:r>
      <w:r w:rsidRPr="009C7056">
        <w:t xml:space="preserve"> to be used for a general class of actions, </w:t>
      </w:r>
      <w:r>
        <w:t>it a</w:t>
      </w:r>
      <w:r w:rsidRPr="0036544E">
        <w:t xml:space="preserve">llows writing code that works on parent types, </w:t>
      </w:r>
      <w:r w:rsidRPr="009C7056">
        <w:t>enabling flexibility and reusability in code.</w:t>
      </w:r>
    </w:p>
    <w:p w14:paraId="539C3F4C" w14:textId="77777777" w:rsidR="007B3EDA" w:rsidRPr="009C7056" w:rsidRDefault="007B3EDA" w:rsidP="007B3EDA">
      <w:pPr>
        <w:adjustRightInd w:val="0"/>
        <w:snapToGrid w:val="0"/>
        <w:spacing w:after="0"/>
        <w:contextualSpacing/>
        <w:rPr>
          <w:lang w:val="en-MY"/>
        </w:rPr>
      </w:pPr>
    </w:p>
    <w:p w14:paraId="3AD13659" w14:textId="77777777" w:rsidR="00414C67" w:rsidRPr="001E6CCA" w:rsidRDefault="00414C67" w:rsidP="007B3EDA">
      <w:pPr>
        <w:pStyle w:val="Heading3"/>
        <w:adjustRightInd w:val="0"/>
        <w:snapToGrid w:val="0"/>
        <w:spacing w:before="0" w:after="0" w:line="360" w:lineRule="auto"/>
        <w:contextualSpacing/>
        <w:rPr>
          <w:rFonts w:cs="Times New Roman"/>
        </w:rPr>
      </w:pPr>
      <w:bookmarkStart w:id="78" w:name="_Toc199885251"/>
      <w:r w:rsidRPr="001E6CCA">
        <w:rPr>
          <w:rFonts w:cs="Times New Roman"/>
        </w:rPr>
        <w:t>3.</w:t>
      </w:r>
      <w:r w:rsidRPr="52C1B542">
        <w:rPr>
          <w:rFonts w:cs="Times New Roman"/>
        </w:rPr>
        <w:t>4</w:t>
      </w:r>
      <w:r w:rsidRPr="001E6CCA">
        <w:rPr>
          <w:rFonts w:cs="Times New Roman"/>
        </w:rPr>
        <w:t>.1 Overriding</w:t>
      </w:r>
      <w:bookmarkEnd w:id="78"/>
    </w:p>
    <w:p w14:paraId="071ED0A6" w14:textId="77777777" w:rsidR="00414C67" w:rsidRDefault="00414C67" w:rsidP="007B3EDA">
      <w:pPr>
        <w:adjustRightInd w:val="0"/>
        <w:snapToGrid w:val="0"/>
        <w:spacing w:after="0"/>
        <w:contextualSpacing/>
      </w:pPr>
      <w:r w:rsidRPr="00EB3326">
        <w:t xml:space="preserve">Overriding </w:t>
      </w:r>
      <w:r>
        <w:t>is</w:t>
      </w:r>
      <w:r w:rsidRPr="00EB3326">
        <w:t xml:space="preserve"> a </w:t>
      </w:r>
      <w:r w:rsidRPr="00EB3326">
        <w:rPr>
          <w:bCs/>
        </w:rPr>
        <w:t xml:space="preserve">subclass provides a </w:t>
      </w:r>
      <w:r>
        <w:rPr>
          <w:bCs/>
        </w:rPr>
        <w:t>different</w:t>
      </w:r>
      <w:r w:rsidRPr="00EB3326">
        <w:rPr>
          <w:bCs/>
        </w:rPr>
        <w:t xml:space="preserve"> implementation</w:t>
      </w:r>
      <w:r w:rsidRPr="00EB3326">
        <w:t xml:space="preserve"> of a method that is already defined </w:t>
      </w:r>
      <w:r w:rsidRPr="00B22219">
        <w:t xml:space="preserve">in its </w:t>
      </w:r>
      <w:r w:rsidRPr="00B22219">
        <w:rPr>
          <w:bCs/>
        </w:rPr>
        <w:t>superclass,</w:t>
      </w:r>
      <w:r w:rsidRPr="00B22219">
        <w:t xml:space="preserve"> but subclass parameter must be the same name and type.</w:t>
      </w:r>
      <w:r w:rsidRPr="00B22219">
        <w:rPr>
          <w:rFonts w:hint="eastAsia"/>
        </w:rPr>
        <w:t xml:space="preserve"> </w:t>
      </w:r>
      <w:r w:rsidRPr="00B22219">
        <w:t xml:space="preserve">In our assignment, Logout() is extended from User class and </w:t>
      </w:r>
      <w:proofErr w:type="spellStart"/>
      <w:r w:rsidRPr="00B22219">
        <w:t>viewItems</w:t>
      </w:r>
      <w:proofErr w:type="spellEnd"/>
      <w:r w:rsidRPr="00B22219">
        <w:t xml:space="preserve">() is implemented from </w:t>
      </w:r>
      <w:proofErr w:type="spellStart"/>
      <w:r w:rsidRPr="00B22219">
        <w:t>ViewItem</w:t>
      </w:r>
      <w:proofErr w:type="spellEnd"/>
      <w:r w:rsidRPr="00B22219">
        <w:t xml:space="preserve"> interface, it can provide the same function with difference implementation to read the </w:t>
      </w:r>
      <w:proofErr w:type="spellStart"/>
      <w:r w:rsidRPr="00B22219">
        <w:t>textfile</w:t>
      </w:r>
      <w:proofErr w:type="spellEnd"/>
      <w:r w:rsidRPr="00B22219">
        <w:t xml:space="preserve"> from difference format and difference user. For example, InventoryManager class overriding the Logout() function to change the user role “Inventory Manager” of the message. Besides, InventoryManager class also overriding </w:t>
      </w:r>
      <w:proofErr w:type="spellStart"/>
      <w:r w:rsidRPr="00B22219">
        <w:t>viewItems</w:t>
      </w:r>
      <w:proofErr w:type="spellEnd"/>
      <w:r w:rsidRPr="00B22219">
        <w:t xml:space="preserve">() method to read the file with the length of 5 because every user will only read the data they need in </w:t>
      </w:r>
      <w:proofErr w:type="spellStart"/>
      <w:r w:rsidRPr="00B22219">
        <w:t>textfile</w:t>
      </w:r>
      <w:proofErr w:type="spellEnd"/>
      <w:r w:rsidRPr="00B22219">
        <w:t>.</w:t>
      </w:r>
    </w:p>
    <w:p w14:paraId="0C9DD3CA" w14:textId="77777777" w:rsidR="007B3EDA" w:rsidRPr="006F4D99" w:rsidRDefault="007B3EDA" w:rsidP="007B3EDA">
      <w:pPr>
        <w:adjustRightInd w:val="0"/>
        <w:snapToGrid w:val="0"/>
        <w:spacing w:after="0"/>
        <w:contextualSpacing/>
        <w:rPr>
          <w:lang w:val="en-MY"/>
        </w:rPr>
      </w:pPr>
    </w:p>
    <w:p w14:paraId="44371B63" w14:textId="77777777" w:rsidR="00414C67" w:rsidRDefault="00414C67" w:rsidP="00414C67">
      <w:pPr>
        <w:keepNext/>
        <w:jc w:val="center"/>
      </w:pPr>
      <w:r>
        <w:rPr>
          <w:noProof/>
        </w:rPr>
        <mc:AlternateContent>
          <mc:Choice Requires="wps">
            <w:drawing>
              <wp:anchor distT="0" distB="0" distL="114300" distR="114300" simplePos="0" relativeHeight="251714560" behindDoc="0" locked="0" layoutInCell="1" allowOverlap="1" wp14:anchorId="3C98A578" wp14:editId="4710AFE1">
                <wp:simplePos x="0" y="0"/>
                <wp:positionH relativeFrom="column">
                  <wp:posOffset>587141</wp:posOffset>
                </wp:positionH>
                <wp:positionV relativeFrom="paragraph">
                  <wp:posOffset>440055</wp:posOffset>
                </wp:positionV>
                <wp:extent cx="2438400" cy="438912"/>
                <wp:effectExtent l="0" t="0" r="0" b="0"/>
                <wp:wrapNone/>
                <wp:docPr id="2137979653" name="Text Box 7"/>
                <wp:cNvGraphicFramePr/>
                <a:graphic xmlns:a="http://schemas.openxmlformats.org/drawingml/2006/main">
                  <a:graphicData uri="http://schemas.microsoft.com/office/word/2010/wordprocessingShape">
                    <wps:wsp>
                      <wps:cNvSpPr txBox="1"/>
                      <wps:spPr>
                        <a:xfrm>
                          <a:off x="0" y="0"/>
                          <a:ext cx="2438400" cy="438912"/>
                        </a:xfrm>
                        <a:prstGeom prst="rect">
                          <a:avLst/>
                        </a:prstGeom>
                        <a:noFill/>
                        <a:ln w="6350">
                          <a:noFill/>
                        </a:ln>
                      </wps:spPr>
                      <wps:txbx>
                        <w:txbxContent>
                          <w:p w14:paraId="65143BCE" w14:textId="77777777" w:rsidR="00414C67" w:rsidRPr="00B05681" w:rsidRDefault="00414C67" w:rsidP="00414C67">
                            <w:pPr>
                              <w:rPr>
                                <w:color w:val="FF0000"/>
                                <w:lang w:val="en-US"/>
                              </w:rPr>
                            </w:pPr>
                            <w:r>
                              <w:rPr>
                                <w:color w:val="FF0000"/>
                                <w:lang w:val="en-US"/>
                              </w:rPr>
                              <w:t>Override abstract class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98A578" id="_x0000_s1033" type="#_x0000_t202" style="position:absolute;left:0;text-align:left;margin-left:46.25pt;margin-top:34.65pt;width:192pt;height:34.5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" filled="f" stroked="f" strokeweight=".5pt">
                <v:textbox>
                  <w:txbxContent>
                    <w:p w14:paraId="65143BCE" w14:textId="77777777" w:rsidR="00414C67" w:rsidRPr="00B05681" w:rsidRDefault="00414C67" w:rsidP="00414C67">
                      <w:pPr>
                        <w:rPr>
                          <w:color w:val="FF0000"/>
                          <w:lang w:val="en-US"/>
                        </w:rPr>
                      </w:pPr>
                      <w:r>
                        <w:rPr>
                          <w:color w:val="FF0000"/>
                          <w:lang w:val="en-US"/>
                        </w:rPr>
                        <w:t>Override abstract class method</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663828EC" wp14:editId="1386CBF1">
                <wp:simplePos x="0" y="0"/>
                <wp:positionH relativeFrom="column">
                  <wp:posOffset>587141</wp:posOffset>
                </wp:positionH>
                <wp:positionV relativeFrom="paragraph">
                  <wp:posOffset>923691</wp:posOffset>
                </wp:positionV>
                <wp:extent cx="2438400" cy="438912"/>
                <wp:effectExtent l="0" t="0" r="0" b="0"/>
                <wp:wrapNone/>
                <wp:docPr id="1338723742" name="Text Box 7"/>
                <wp:cNvGraphicFramePr/>
                <a:graphic xmlns:a="http://schemas.openxmlformats.org/drawingml/2006/main">
                  <a:graphicData uri="http://schemas.microsoft.com/office/word/2010/wordprocessingShape">
                    <wps:wsp>
                      <wps:cNvSpPr txBox="1"/>
                      <wps:spPr>
                        <a:xfrm>
                          <a:off x="0" y="0"/>
                          <a:ext cx="2438400" cy="438912"/>
                        </a:xfrm>
                        <a:prstGeom prst="rect">
                          <a:avLst/>
                        </a:prstGeom>
                        <a:noFill/>
                        <a:ln w="6350">
                          <a:noFill/>
                        </a:ln>
                      </wps:spPr>
                      <wps:txbx>
                        <w:txbxContent>
                          <w:p w14:paraId="49178607" w14:textId="77777777" w:rsidR="00414C67" w:rsidRPr="00B05681" w:rsidRDefault="00414C67" w:rsidP="00414C67">
                            <w:pPr>
                              <w:rPr>
                                <w:color w:val="FF0000"/>
                                <w:lang w:val="en-US"/>
                              </w:rPr>
                            </w:pPr>
                            <w:r>
                              <w:rPr>
                                <w:color w:val="FF0000"/>
                                <w:lang w:val="en-US"/>
                              </w:rPr>
                              <w:t>Override interface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3828EC" id="_x0000_s1034" type="#_x0000_t202" style="position:absolute;left:0;text-align:left;margin-left:46.25pt;margin-top:72.75pt;width:192pt;height:34.5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" filled="f" stroked="f" strokeweight=".5pt">
                <v:textbox>
                  <w:txbxContent>
                    <w:p w14:paraId="49178607" w14:textId="77777777" w:rsidR="00414C67" w:rsidRPr="00B05681" w:rsidRDefault="00414C67" w:rsidP="00414C67">
                      <w:pPr>
                        <w:rPr>
                          <w:color w:val="FF0000"/>
                          <w:lang w:val="en-US"/>
                        </w:rPr>
                      </w:pPr>
                      <w:r>
                        <w:rPr>
                          <w:color w:val="FF0000"/>
                          <w:lang w:val="en-US"/>
                        </w:rPr>
                        <w:t>Override interface method</w:t>
                      </w:r>
                    </w:p>
                  </w:txbxContent>
                </v:textbox>
              </v:shape>
            </w:pict>
          </mc:Fallback>
        </mc:AlternateContent>
      </w:r>
      <w:r>
        <w:rPr>
          <w:rFonts w:hint="eastAsia"/>
          <w:noProof/>
          <w14:ligatures w14:val="standardContextual"/>
        </w:rPr>
        <mc:AlternateContent>
          <mc:Choice Requires="wps">
            <w:drawing>
              <wp:anchor distT="0" distB="0" distL="114300" distR="114300" simplePos="0" relativeHeight="251710464" behindDoc="0" locked="0" layoutInCell="1" allowOverlap="1" wp14:anchorId="354A86BD" wp14:editId="071FBE41">
                <wp:simplePos x="0" y="0"/>
                <wp:positionH relativeFrom="column">
                  <wp:posOffset>160020</wp:posOffset>
                </wp:positionH>
                <wp:positionV relativeFrom="paragraph">
                  <wp:posOffset>1165860</wp:posOffset>
                </wp:positionV>
                <wp:extent cx="426720" cy="0"/>
                <wp:effectExtent l="0" t="12700" r="17780" b="12700"/>
                <wp:wrapNone/>
                <wp:docPr id="1688326146" name="Straight Connector 32"/>
                <wp:cNvGraphicFramePr/>
                <a:graphic xmlns:a="http://schemas.openxmlformats.org/drawingml/2006/main">
                  <a:graphicData uri="http://schemas.microsoft.com/office/word/2010/wordprocessingShape">
                    <wps:wsp>
                      <wps:cNvCnPr/>
                      <wps:spPr>
                        <a:xfrm>
                          <a:off x="0" y="0"/>
                          <a:ext cx="42672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DDE2A07" id="Straight Connector 3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2.6pt,91.8pt" to="46.2pt,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" strokecolor="red" strokeweight="1.5pt">
                <v:stroke joinstyle="miter"/>
              </v:line>
            </w:pict>
          </mc:Fallback>
        </mc:AlternateContent>
      </w:r>
      <w:r>
        <w:rPr>
          <w:rFonts w:hint="eastAsia"/>
          <w:noProof/>
          <w14:ligatures w14:val="standardContextual"/>
        </w:rPr>
        <mc:AlternateContent>
          <mc:Choice Requires="wps">
            <w:drawing>
              <wp:anchor distT="0" distB="0" distL="114300" distR="114300" simplePos="0" relativeHeight="251706368" behindDoc="0" locked="0" layoutInCell="1" allowOverlap="1" wp14:anchorId="67D282ED" wp14:editId="11F5AA99">
                <wp:simplePos x="0" y="0"/>
                <wp:positionH relativeFrom="column">
                  <wp:posOffset>160020</wp:posOffset>
                </wp:positionH>
                <wp:positionV relativeFrom="paragraph">
                  <wp:posOffset>670560</wp:posOffset>
                </wp:positionV>
                <wp:extent cx="426720" cy="0"/>
                <wp:effectExtent l="0" t="12700" r="17780" b="12700"/>
                <wp:wrapNone/>
                <wp:docPr id="828120095" name="Straight Connector 31"/>
                <wp:cNvGraphicFramePr/>
                <a:graphic xmlns:a="http://schemas.openxmlformats.org/drawingml/2006/main">
                  <a:graphicData uri="http://schemas.microsoft.com/office/word/2010/wordprocessingShape">
                    <wps:wsp>
                      <wps:cNvCnPr/>
                      <wps:spPr>
                        <a:xfrm>
                          <a:off x="0" y="0"/>
                          <a:ext cx="42672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E80FAD8" id="Straight Connector 31"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2.6pt,52.8pt" to="46.2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" strokecolor="red" strokeweight="1.5pt">
                <v:stroke joinstyle="miter"/>
              </v:line>
            </w:pict>
          </mc:Fallback>
        </mc:AlternateContent>
      </w:r>
      <w:r>
        <w:rPr>
          <w:rFonts w:hint="eastAsia"/>
          <w:noProof/>
          <w14:ligatures w14:val="standardContextual"/>
        </w:rPr>
        <w:drawing>
          <wp:inline distT="0" distB="0" distL="0" distR="0" wp14:anchorId="189E63A9" wp14:editId="0F620717">
            <wp:extent cx="5731510" cy="3498850"/>
            <wp:effectExtent l="0" t="0" r="0" b="6350"/>
            <wp:docPr id="1206751119"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5938" name="Picture 30" descr="A screen shot of a computer pr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498850"/>
                    </a:xfrm>
                    <a:prstGeom prst="rect">
                      <a:avLst/>
                    </a:prstGeom>
                  </pic:spPr>
                </pic:pic>
              </a:graphicData>
            </a:graphic>
          </wp:inline>
        </w:drawing>
      </w:r>
    </w:p>
    <w:p w14:paraId="11228FD1" w14:textId="77777777" w:rsidR="00414C67" w:rsidRDefault="00414C67" w:rsidP="00414C67">
      <w:pPr>
        <w:pStyle w:val="Caption"/>
        <w:rPr>
          <w:b w:val="0"/>
        </w:rPr>
      </w:pPr>
      <w:r>
        <w:t xml:space="preserve">Figure </w:t>
      </w:r>
      <w:r>
        <w:fldChar w:fldCharType="begin"/>
      </w:r>
      <w:r>
        <w:instrText xml:space="preserve"> SEQ Figure \* ARABIC </w:instrText>
      </w:r>
      <w:r>
        <w:fldChar w:fldCharType="separate"/>
      </w:r>
      <w:r w:rsidR="007B3EDA">
        <w:rPr>
          <w:noProof/>
        </w:rPr>
        <w:t>110</w:t>
      </w:r>
      <w:r>
        <w:fldChar w:fldCharType="end"/>
      </w:r>
      <w:r>
        <w:t>: Override</w:t>
      </w:r>
    </w:p>
    <w:p w14:paraId="75F3F926" w14:textId="77777777" w:rsidR="00414C67" w:rsidRDefault="00414C67" w:rsidP="00414C67">
      <w:pPr>
        <w:spacing w:line="278" w:lineRule="auto"/>
        <w:jc w:val="left"/>
        <w:rPr>
          <w:rFonts w:eastAsiaTheme="majorEastAsia" w:cs="Times New Roman"/>
          <w:b/>
          <w:kern w:val="2"/>
          <w:sz w:val="28"/>
          <w:szCs w:val="28"/>
          <w:lang w:val="en-MY"/>
          <w14:ligatures w14:val="standardContextual"/>
        </w:rPr>
      </w:pPr>
      <w:r>
        <w:rPr>
          <w:rFonts w:cs="Times New Roman"/>
        </w:rPr>
        <w:br w:type="page"/>
      </w:r>
    </w:p>
    <w:p w14:paraId="2BAA17CC" w14:textId="77777777" w:rsidR="00414C67" w:rsidRPr="001E6CCA" w:rsidRDefault="00414C67" w:rsidP="00414C67">
      <w:pPr>
        <w:pStyle w:val="Heading3"/>
        <w:adjustRightInd w:val="0"/>
        <w:snapToGrid w:val="0"/>
        <w:spacing w:before="0" w:after="0" w:line="360" w:lineRule="auto"/>
        <w:contextualSpacing/>
        <w:rPr>
          <w:rFonts w:cs="Times New Roman"/>
        </w:rPr>
      </w:pPr>
      <w:bookmarkStart w:id="79" w:name="_Toc199885252"/>
      <w:r w:rsidRPr="001E6CCA">
        <w:rPr>
          <w:rFonts w:cs="Times New Roman"/>
        </w:rPr>
        <w:lastRenderedPageBreak/>
        <w:t>3.</w:t>
      </w:r>
      <w:r w:rsidRPr="52C1B542">
        <w:rPr>
          <w:rFonts w:cs="Times New Roman"/>
        </w:rPr>
        <w:t>4</w:t>
      </w:r>
      <w:r w:rsidRPr="001E6CCA">
        <w:rPr>
          <w:rFonts w:cs="Times New Roman"/>
        </w:rPr>
        <w:t>.2 Overloading</w:t>
      </w:r>
      <w:bookmarkEnd w:id="79"/>
    </w:p>
    <w:p w14:paraId="375FC3A7" w14:textId="77777777" w:rsidR="00414C67" w:rsidRDefault="00414C67" w:rsidP="00414C67">
      <w:pPr>
        <w:adjustRightInd w:val="0"/>
        <w:snapToGrid w:val="0"/>
        <w:spacing w:after="0"/>
        <w:contextualSpacing/>
        <w:rPr>
          <w:rFonts w:cs="Times New Roman"/>
        </w:rPr>
      </w:pPr>
      <w:r w:rsidRPr="003F3D30">
        <w:rPr>
          <w:rFonts w:cs="Times New Roman"/>
        </w:rPr>
        <w:t xml:space="preserve">Overloading </w:t>
      </w:r>
      <w:r>
        <w:rPr>
          <w:rFonts w:cs="Times New Roman"/>
        </w:rPr>
        <w:t>is a subclass provide</w:t>
      </w:r>
      <w:r w:rsidRPr="003F3D30">
        <w:rPr>
          <w:rFonts w:cs="Times New Roman"/>
        </w:rPr>
        <w:t xml:space="preserve"> </w:t>
      </w:r>
      <w:r>
        <w:rPr>
          <w:rFonts w:cs="Times New Roman"/>
        </w:rPr>
        <w:t>two or more</w:t>
      </w:r>
      <w:r w:rsidRPr="00E645E3">
        <w:rPr>
          <w:rFonts w:cs="Times New Roman"/>
        </w:rPr>
        <w:t xml:space="preserve"> methods</w:t>
      </w:r>
      <w:r w:rsidRPr="003F3D30">
        <w:rPr>
          <w:rFonts w:cs="Times New Roman"/>
        </w:rPr>
        <w:t xml:space="preserve"> in the </w:t>
      </w:r>
      <w:r w:rsidRPr="00E645E3">
        <w:rPr>
          <w:rFonts w:cs="Times New Roman"/>
        </w:rPr>
        <w:t>same class</w:t>
      </w:r>
      <w:r w:rsidRPr="003F3D30">
        <w:rPr>
          <w:rFonts w:cs="Times New Roman"/>
        </w:rPr>
        <w:t xml:space="preserve"> </w:t>
      </w:r>
      <w:r>
        <w:rPr>
          <w:rFonts w:cs="Times New Roman"/>
        </w:rPr>
        <w:t>and</w:t>
      </w:r>
      <w:r w:rsidRPr="003F3D30">
        <w:rPr>
          <w:rFonts w:cs="Times New Roman"/>
        </w:rPr>
        <w:t xml:space="preserve"> </w:t>
      </w:r>
      <w:r w:rsidRPr="00E645E3">
        <w:rPr>
          <w:rFonts w:cs="Times New Roman"/>
        </w:rPr>
        <w:t xml:space="preserve">same </w:t>
      </w:r>
      <w:r>
        <w:rPr>
          <w:rFonts w:cs="Times New Roman"/>
        </w:rPr>
        <w:t>function</w:t>
      </w:r>
      <w:r w:rsidRPr="00E645E3">
        <w:rPr>
          <w:rFonts w:cs="Times New Roman"/>
        </w:rPr>
        <w:t xml:space="preserve"> name</w:t>
      </w:r>
      <w:r w:rsidRPr="003F3D30">
        <w:rPr>
          <w:rFonts w:cs="Times New Roman"/>
        </w:rPr>
        <w:t xml:space="preserve"> but </w:t>
      </w:r>
      <w:r w:rsidRPr="00E645E3">
        <w:rPr>
          <w:rFonts w:cs="Times New Roman"/>
        </w:rPr>
        <w:t>different parameters</w:t>
      </w:r>
      <w:r w:rsidRPr="003F3D30">
        <w:rPr>
          <w:rFonts w:cs="Times New Roman"/>
        </w:rPr>
        <w:t xml:space="preserve"> type or </w:t>
      </w:r>
      <w:r>
        <w:rPr>
          <w:rFonts w:cs="Times New Roman"/>
        </w:rPr>
        <w:t>argument</w:t>
      </w:r>
      <w:r w:rsidRPr="00E645E3">
        <w:rPr>
          <w:rFonts w:cs="Times New Roman"/>
        </w:rPr>
        <w:t>.</w:t>
      </w:r>
    </w:p>
    <w:p w14:paraId="6FE1AFA3" w14:textId="77777777" w:rsidR="00414C67" w:rsidRDefault="00414C67" w:rsidP="00414C67">
      <w:pPr>
        <w:adjustRightInd w:val="0"/>
        <w:snapToGrid w:val="0"/>
        <w:spacing w:after="0"/>
        <w:contextualSpacing/>
      </w:pPr>
      <w:r>
        <w:t>For example, in the Admin class, there are three Admin constructor that accept distinct sets of parameters: one accepts nothing, another accepts complete information of admin, and the third accept csv line. This enables the same constructor to handle different types or amounts of data based on the context. Overloading enhances code readability and flexibility by allowing a method to behave differently depending on the input.</w:t>
      </w:r>
    </w:p>
    <w:p w14:paraId="1E170C6E" w14:textId="77777777" w:rsidR="007B3EDA" w:rsidRPr="00F25CAF" w:rsidRDefault="007B3EDA" w:rsidP="00414C67">
      <w:pPr>
        <w:adjustRightInd w:val="0"/>
        <w:snapToGrid w:val="0"/>
        <w:spacing w:after="0"/>
        <w:contextualSpacing/>
      </w:pPr>
    </w:p>
    <w:p w14:paraId="401BF57A" w14:textId="77777777" w:rsidR="00414C67" w:rsidRDefault="00414C67" w:rsidP="00414C67">
      <w:pPr>
        <w:keepNext/>
        <w:adjustRightInd w:val="0"/>
        <w:snapToGrid w:val="0"/>
        <w:spacing w:after="0"/>
        <w:contextualSpacing/>
        <w:jc w:val="center"/>
      </w:pPr>
      <w:r>
        <w:rPr>
          <w:rFonts w:cs="Times New Roman"/>
          <w:noProof/>
          <w:lang w:val="en-MY"/>
          <w14:ligatures w14:val="standardContextual"/>
        </w:rPr>
        <w:drawing>
          <wp:inline distT="0" distB="0" distL="0" distR="0" wp14:anchorId="3EB6B5C7" wp14:editId="650DF089">
            <wp:extent cx="5731510" cy="3092450"/>
            <wp:effectExtent l="0" t="0" r="0" b="6350"/>
            <wp:docPr id="822483197" name="Picture 3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83197" name="Picture 32" descr="A computer screen shot of a cod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p>
    <w:p w14:paraId="0BA52D81" w14:textId="77777777" w:rsidR="00414C67" w:rsidRPr="001E6CCA" w:rsidRDefault="00414C67" w:rsidP="00414C67">
      <w:pPr>
        <w:pStyle w:val="Caption"/>
        <w:rPr>
          <w:rFonts w:cs="Times New Roman"/>
          <w:lang w:val="en-MY"/>
        </w:rPr>
      </w:pPr>
      <w:r>
        <w:t xml:space="preserve">Figure </w:t>
      </w:r>
      <w:r>
        <w:fldChar w:fldCharType="begin"/>
      </w:r>
      <w:r>
        <w:instrText xml:space="preserve"> SEQ Figure \* ARABIC </w:instrText>
      </w:r>
      <w:r>
        <w:fldChar w:fldCharType="separate"/>
      </w:r>
      <w:r w:rsidR="007B3EDA">
        <w:rPr>
          <w:noProof/>
        </w:rPr>
        <w:t>111</w:t>
      </w:r>
      <w:r>
        <w:fldChar w:fldCharType="end"/>
      </w:r>
      <w:r>
        <w:t>: Overloading (Constructor)</w:t>
      </w:r>
    </w:p>
    <w:p w14:paraId="5ACF5BB8" w14:textId="48725188" w:rsidR="00414C67" w:rsidRPr="00F25CAF" w:rsidRDefault="00414C67" w:rsidP="00414C67">
      <w:pPr>
        <w:adjustRightInd w:val="0"/>
        <w:snapToGrid w:val="0"/>
        <w:spacing w:after="0"/>
        <w:contextualSpacing/>
        <w:rPr>
          <w:rFonts w:cs="Times New Roman"/>
          <w:lang w:val="en-US"/>
        </w:rPr>
      </w:pPr>
      <w:r>
        <w:rPr>
          <w:rFonts w:cs="Times New Roman"/>
          <w:lang w:val="en-MY"/>
        </w:rPr>
        <w:t xml:space="preserve">Other than constructor, method can also </w:t>
      </w:r>
      <w:r w:rsidR="007B3EDA">
        <w:rPr>
          <w:rFonts w:cs="Times New Roman"/>
          <w:lang w:val="en-MY"/>
        </w:rPr>
        <w:t>fall</w:t>
      </w:r>
      <w:r>
        <w:rPr>
          <w:rFonts w:cs="Times New Roman"/>
          <w:lang w:val="en-MY"/>
        </w:rPr>
        <w:t xml:space="preserve"> overloading. It is the same </w:t>
      </w:r>
      <w:proofErr w:type="gramStart"/>
      <w:r>
        <w:rPr>
          <w:rFonts w:cs="Times New Roman"/>
          <w:lang w:val="en-MY"/>
        </w:rPr>
        <w:t>concept</w:t>
      </w:r>
      <w:proofErr w:type="gramEnd"/>
      <w:r>
        <w:rPr>
          <w:rFonts w:cs="Times New Roman"/>
          <w:lang w:val="en-MY"/>
        </w:rPr>
        <w:t xml:space="preserve"> but constructor is used to create </w:t>
      </w:r>
      <w:r w:rsidR="007B3EDA">
        <w:rPr>
          <w:rFonts w:cs="Times New Roman"/>
          <w:lang w:val="en-MY"/>
        </w:rPr>
        <w:t>object,</w:t>
      </w:r>
      <w:r>
        <w:rPr>
          <w:rFonts w:cs="Times New Roman"/>
          <w:lang w:val="en-MY"/>
        </w:rPr>
        <w:t xml:space="preserve"> but method don’t. For example, the admin class have three different </w:t>
      </w:r>
      <w:r w:rsidR="007B3EDA">
        <w:rPr>
          <w:rFonts w:cs="Times New Roman"/>
          <w:lang w:val="en-MY"/>
        </w:rPr>
        <w:t>functions</w:t>
      </w:r>
      <w:r>
        <w:rPr>
          <w:rFonts w:cs="Times New Roman"/>
          <w:lang w:val="en-MY"/>
        </w:rPr>
        <w:t xml:space="preserve"> but same in name. User can use the function by using different argument to use the corresponding function.</w:t>
      </w:r>
    </w:p>
    <w:p w14:paraId="5FFE81FA" w14:textId="77777777" w:rsidR="00414C67" w:rsidRDefault="00414C67" w:rsidP="00414C67">
      <w:pPr>
        <w:keepNext/>
        <w:spacing w:line="278" w:lineRule="auto"/>
        <w:jc w:val="center"/>
      </w:pPr>
      <w:r>
        <w:rPr>
          <w:rFonts w:eastAsiaTheme="majorEastAsia" w:cs="Times New Roman"/>
          <w:b/>
          <w:noProof/>
          <w:kern w:val="2"/>
          <w:sz w:val="32"/>
          <w:szCs w:val="40"/>
          <w:lang w:val="en-MY"/>
          <w14:ligatures w14:val="standardContextual"/>
        </w:rPr>
        <w:drawing>
          <wp:inline distT="0" distB="0" distL="0" distR="0" wp14:anchorId="79E4F1E5" wp14:editId="5F20C525">
            <wp:extent cx="5731510" cy="1356995"/>
            <wp:effectExtent l="0" t="0" r="0" b="1905"/>
            <wp:docPr id="1466019839" name="Picture 33" descr="A computer code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9839" name="Picture 33" descr="A computer code with green text&#10;&#10;Description automatically generated with medium confidenc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5A3CEF2E" w14:textId="4DF85453" w:rsidR="622B8CF3" w:rsidRPr="007B3EDA" w:rsidRDefault="00414C67" w:rsidP="007B3EDA">
      <w:pPr>
        <w:pStyle w:val="Caption"/>
        <w:rPr>
          <w:rFonts w:eastAsiaTheme="majorEastAsia" w:cs="Times New Roman"/>
          <w:b w:val="0"/>
          <w:kern w:val="2"/>
          <w:sz w:val="32"/>
          <w:szCs w:val="40"/>
          <w:lang w:val="en-MY"/>
          <w14:ligatures w14:val="standardContextual"/>
        </w:rPr>
      </w:pPr>
      <w:r>
        <w:t xml:space="preserve">Figure </w:t>
      </w:r>
      <w:r>
        <w:fldChar w:fldCharType="begin"/>
      </w:r>
      <w:r>
        <w:instrText xml:space="preserve"> SEQ Figure \* ARABIC </w:instrText>
      </w:r>
      <w:r>
        <w:fldChar w:fldCharType="separate"/>
      </w:r>
      <w:r w:rsidR="007B3EDA">
        <w:rPr>
          <w:noProof/>
        </w:rPr>
        <w:t>112</w:t>
      </w:r>
      <w:r>
        <w:fldChar w:fldCharType="end"/>
      </w:r>
      <w:r>
        <w:t>: Overloading (Function)</w:t>
      </w:r>
    </w:p>
    <w:p w14:paraId="01A1389E" w14:textId="63B6EE8C" w:rsidR="00FC09C0" w:rsidRDefault="00FC09C0" w:rsidP="00071AA3">
      <w:pPr>
        <w:pStyle w:val="Heading1"/>
        <w:adjustRightInd w:val="0"/>
        <w:snapToGrid w:val="0"/>
        <w:spacing w:before="0" w:after="0" w:line="360" w:lineRule="auto"/>
        <w:contextualSpacing/>
        <w:rPr>
          <w:rFonts w:cs="Times New Roman"/>
        </w:rPr>
      </w:pPr>
      <w:bookmarkStart w:id="80" w:name="_Toc199772210"/>
      <w:bookmarkStart w:id="81" w:name="_Toc199772254"/>
      <w:bookmarkStart w:id="82" w:name="_Toc199772410"/>
      <w:bookmarkStart w:id="83" w:name="_Toc199885253"/>
      <w:r w:rsidRPr="001E6CCA">
        <w:rPr>
          <w:rFonts w:cs="Times New Roman"/>
        </w:rPr>
        <w:lastRenderedPageBreak/>
        <w:t>4.0 Additional Features</w:t>
      </w:r>
      <w:bookmarkEnd w:id="80"/>
      <w:bookmarkEnd w:id="81"/>
      <w:bookmarkEnd w:id="82"/>
      <w:bookmarkEnd w:id="83"/>
    </w:p>
    <w:p w14:paraId="0D999849" w14:textId="14EF9003" w:rsidR="00A81FE2" w:rsidRPr="00A81FE2" w:rsidRDefault="00A81FE2" w:rsidP="00071AA3">
      <w:pPr>
        <w:pStyle w:val="Heading2"/>
        <w:adjustRightInd w:val="0"/>
        <w:snapToGrid w:val="0"/>
        <w:spacing w:before="0" w:after="0" w:line="360" w:lineRule="auto"/>
        <w:contextualSpacing/>
      </w:pPr>
      <w:bookmarkStart w:id="84" w:name="_Toc199885254"/>
      <w:r>
        <w:t>4.1 Generate User ID automatically – Administrator</w:t>
      </w:r>
      <w:bookmarkEnd w:id="84"/>
    </w:p>
    <w:p w14:paraId="1018CA63" w14:textId="77777777" w:rsidR="007B3EDA" w:rsidRDefault="001127D6" w:rsidP="007B3EDA">
      <w:pPr>
        <w:keepNext/>
        <w:adjustRightInd w:val="0"/>
        <w:snapToGrid w:val="0"/>
        <w:spacing w:after="0"/>
        <w:contextualSpacing/>
        <w:jc w:val="center"/>
      </w:pPr>
      <w:r>
        <w:rPr>
          <w:noProof/>
        </w:rPr>
        <w:drawing>
          <wp:inline distT="0" distB="0" distL="0" distR="0" wp14:anchorId="292D6CE3" wp14:editId="7AA13817">
            <wp:extent cx="4556632" cy="3646416"/>
            <wp:effectExtent l="0" t="0" r="0" b="0"/>
            <wp:docPr id="1354192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7">
                      <a:extLst>
                        <a:ext uri="{28A0092B-C50C-407E-A947-70E740481C1C}">
                          <a14:useLocalDpi xmlns:a14="http://schemas.microsoft.com/office/drawing/2010/main" val="0"/>
                        </a:ext>
                      </a:extLst>
                    </a:blip>
                    <a:stretch>
                      <a:fillRect/>
                    </a:stretch>
                  </pic:blipFill>
                  <pic:spPr>
                    <a:xfrm>
                      <a:off x="0" y="0"/>
                      <a:ext cx="4556632" cy="3646416"/>
                    </a:xfrm>
                    <a:prstGeom prst="rect">
                      <a:avLst/>
                    </a:prstGeom>
                  </pic:spPr>
                </pic:pic>
              </a:graphicData>
            </a:graphic>
          </wp:inline>
        </w:drawing>
      </w:r>
    </w:p>
    <w:p w14:paraId="28E3B1D6" w14:textId="69DC6717" w:rsidR="00F21951" w:rsidRDefault="007B3EDA" w:rsidP="007B3EDA">
      <w:pPr>
        <w:pStyle w:val="Caption"/>
      </w:pPr>
      <w:r>
        <w:t xml:space="preserve">Figure </w:t>
      </w:r>
      <w:r>
        <w:fldChar w:fldCharType="begin"/>
      </w:r>
      <w:r>
        <w:instrText xml:space="preserve"> SEQ Figure \* ARABIC </w:instrText>
      </w:r>
      <w:r>
        <w:fldChar w:fldCharType="separate"/>
      </w:r>
      <w:r>
        <w:rPr>
          <w:noProof/>
        </w:rPr>
        <w:t>113</w:t>
      </w:r>
      <w:r>
        <w:fldChar w:fldCharType="end"/>
      </w:r>
      <w:r>
        <w:rPr>
          <w:lang w:val="en-MY"/>
        </w:rPr>
        <w:t xml:space="preserve">: </w:t>
      </w:r>
      <w:r w:rsidRPr="002C1EB1">
        <w:rPr>
          <w:lang w:val="en-MY"/>
        </w:rPr>
        <w:t>Auto generate User ID</w:t>
      </w:r>
    </w:p>
    <w:p w14:paraId="100B3AB0" w14:textId="1199D225" w:rsidR="009A3A21" w:rsidRDefault="00123DEE" w:rsidP="00071AA3">
      <w:pPr>
        <w:adjustRightInd w:val="0"/>
        <w:snapToGrid w:val="0"/>
        <w:spacing w:after="0"/>
        <w:contextualSpacing/>
      </w:pPr>
      <w:r>
        <w:t>Administrator needs to add a new user in a system. When admin click the “</w:t>
      </w:r>
      <w:r w:rsidRPr="00123DEE">
        <w:rPr>
          <w:u w:val="single"/>
        </w:rPr>
        <w:t>Add User &gt;</w:t>
      </w:r>
      <w:r w:rsidRPr="00123DEE">
        <w:t>”</w:t>
      </w:r>
      <w:r>
        <w:t xml:space="preserve"> label button, it will prompt out the “Admin Add Users” page. At the same time, the User ID text field </w:t>
      </w:r>
      <w:r w:rsidR="00DE705F">
        <w:t xml:space="preserve">will </w:t>
      </w:r>
      <w:r w:rsidR="00866C75">
        <w:t xml:space="preserve">check and </w:t>
      </w:r>
      <w:r w:rsidR="00DE705F">
        <w:t>auto generate the latest User</w:t>
      </w:r>
      <w:r w:rsidR="00AF7EF9">
        <w:t xml:space="preserve"> ID</w:t>
      </w:r>
      <w:r w:rsidR="00866C75">
        <w:t xml:space="preserve"> from our user list.</w:t>
      </w:r>
      <w:r w:rsidR="00051AA4">
        <w:t xml:space="preserve"> The user ID text field is locked and unchangeable.</w:t>
      </w:r>
    </w:p>
    <w:p w14:paraId="339FBEC1" w14:textId="5398629F" w:rsidR="001D045E" w:rsidRPr="005E7D92" w:rsidRDefault="005E7D92" w:rsidP="005E7D92">
      <w:pPr>
        <w:pStyle w:val="Heading2"/>
      </w:pPr>
      <w:r>
        <w:rPr>
          <w:rFonts w:hint="eastAsia"/>
        </w:rPr>
        <w:lastRenderedPageBreak/>
        <w:t xml:space="preserve"> </w:t>
      </w:r>
      <w:bookmarkStart w:id="85" w:name="_Toc199885255"/>
      <w:r>
        <w:rPr>
          <w:rFonts w:hint="eastAsia"/>
        </w:rPr>
        <w:t>4.2 View</w:t>
      </w:r>
      <w:r>
        <w:t xml:space="preserve"> Login History – Administrator</w:t>
      </w:r>
      <w:bookmarkEnd w:id="85"/>
    </w:p>
    <w:p w14:paraId="7BCEC503" w14:textId="77777777" w:rsidR="007B3EDA" w:rsidRDefault="001D045E" w:rsidP="007B3EDA">
      <w:pPr>
        <w:keepNext/>
        <w:adjustRightInd w:val="0"/>
        <w:snapToGrid w:val="0"/>
        <w:spacing w:after="0"/>
        <w:contextualSpacing/>
        <w:jc w:val="center"/>
      </w:pPr>
      <w:r w:rsidRPr="001D045E">
        <w:rPr>
          <w:noProof/>
        </w:rPr>
        <w:drawing>
          <wp:inline distT="0" distB="0" distL="0" distR="0" wp14:anchorId="09792582" wp14:editId="60465392">
            <wp:extent cx="5095982" cy="4231595"/>
            <wp:effectExtent l="0" t="0" r="0" b="0"/>
            <wp:docPr id="2002858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58385" name="Picture 1" descr="A screenshot of a computer&#10;&#10;AI-generated content may be incorrect."/>
                    <pic:cNvPicPr/>
                  </pic:nvPicPr>
                  <pic:blipFill>
                    <a:blip r:embed="rId31"/>
                    <a:stretch>
                      <a:fillRect/>
                    </a:stretch>
                  </pic:blipFill>
                  <pic:spPr>
                    <a:xfrm>
                      <a:off x="0" y="0"/>
                      <a:ext cx="5116434" cy="4248578"/>
                    </a:xfrm>
                    <a:prstGeom prst="rect">
                      <a:avLst/>
                    </a:prstGeom>
                  </pic:spPr>
                </pic:pic>
              </a:graphicData>
            </a:graphic>
          </wp:inline>
        </w:drawing>
      </w:r>
    </w:p>
    <w:p w14:paraId="52284A86" w14:textId="19572C9D" w:rsidR="001D045E" w:rsidRDefault="007B3EDA" w:rsidP="007B3EDA">
      <w:pPr>
        <w:pStyle w:val="Caption"/>
      </w:pPr>
      <w:r>
        <w:t xml:space="preserve">Figure </w:t>
      </w:r>
      <w:r>
        <w:fldChar w:fldCharType="begin"/>
      </w:r>
      <w:r>
        <w:instrText xml:space="preserve"> SEQ Figure \* ARABIC </w:instrText>
      </w:r>
      <w:r>
        <w:fldChar w:fldCharType="separate"/>
      </w:r>
      <w:r>
        <w:rPr>
          <w:noProof/>
        </w:rPr>
        <w:t>114</w:t>
      </w:r>
      <w:r>
        <w:fldChar w:fldCharType="end"/>
      </w:r>
      <w:r>
        <w:t xml:space="preserve">: </w:t>
      </w:r>
      <w:r w:rsidRPr="007A0DEE">
        <w:t>View Login History</w:t>
      </w:r>
    </w:p>
    <w:p w14:paraId="50603275" w14:textId="72BA9FF4" w:rsidR="00594323" w:rsidRPr="001E6CCA" w:rsidRDefault="001D045E" w:rsidP="00071AA3">
      <w:pPr>
        <w:adjustRightInd w:val="0"/>
        <w:snapToGrid w:val="0"/>
        <w:spacing w:after="0"/>
        <w:contextualSpacing/>
        <w:rPr>
          <w:rFonts w:cs="Times New Roman"/>
        </w:rPr>
      </w:pPr>
      <w:r>
        <w:rPr>
          <w:rFonts w:cs="Times New Roman"/>
        </w:rPr>
        <w:t xml:space="preserve">Admin can view login history of each role by clicking the “View Login History” button in the Admin main page. </w:t>
      </w:r>
      <w:r w:rsidR="00707875">
        <w:rPr>
          <w:rFonts w:cs="Times New Roman"/>
        </w:rPr>
        <w:t>It will prompt out the window page that contains all the login history that including User ID, Role and Timestamp (Date &amp; Time).</w:t>
      </w:r>
    </w:p>
    <w:p w14:paraId="4163C51F" w14:textId="77777777" w:rsidR="007B3EDA" w:rsidRDefault="007B3EDA">
      <w:pPr>
        <w:spacing w:line="278" w:lineRule="auto"/>
        <w:jc w:val="left"/>
        <w:rPr>
          <w:rFonts w:eastAsiaTheme="majorEastAsia" w:cstheme="majorBidi"/>
          <w:b/>
          <w:kern w:val="2"/>
          <w:sz w:val="30"/>
          <w:szCs w:val="32"/>
          <w:lang w:val="en-MY"/>
          <w14:ligatures w14:val="standardContextual"/>
        </w:rPr>
      </w:pPr>
    </w:p>
    <w:p w14:paraId="19995D76" w14:textId="62B0F5DD" w:rsidR="00735769" w:rsidRDefault="0008718C" w:rsidP="00071AA3">
      <w:pPr>
        <w:pStyle w:val="Heading2"/>
        <w:adjustRightInd w:val="0"/>
        <w:snapToGrid w:val="0"/>
        <w:spacing w:before="0" w:after="0" w:line="360" w:lineRule="auto"/>
        <w:contextualSpacing/>
      </w:pPr>
      <w:bookmarkStart w:id="86" w:name="_Toc199885256"/>
      <w:r>
        <w:t>4.</w:t>
      </w:r>
      <w:r w:rsidR="00E40FBF">
        <w:t>3</w:t>
      </w:r>
      <w:r>
        <w:t xml:space="preserve"> </w:t>
      </w:r>
      <w:r w:rsidR="00EA249B">
        <w:t xml:space="preserve">Generate table </w:t>
      </w:r>
      <w:r w:rsidR="003C1D8B">
        <w:t>export</w:t>
      </w:r>
      <w:r w:rsidR="00735769">
        <w:t xml:space="preserve"> in </w:t>
      </w:r>
      <w:r w:rsidR="003C1D8B">
        <w:t>CSV</w:t>
      </w:r>
      <w:r w:rsidR="00735769">
        <w:t>– Inventory Manager</w:t>
      </w:r>
      <w:bookmarkEnd w:id="86"/>
    </w:p>
    <w:p w14:paraId="47B8176E" w14:textId="77777777" w:rsidR="007B3EDA" w:rsidRDefault="0030658D" w:rsidP="007B3EDA">
      <w:pPr>
        <w:keepNext/>
        <w:adjustRightInd w:val="0"/>
        <w:snapToGrid w:val="0"/>
        <w:spacing w:after="0"/>
        <w:contextualSpacing/>
        <w:jc w:val="center"/>
      </w:pPr>
      <w:r w:rsidRPr="00A4640E">
        <w:rPr>
          <w:noProof/>
        </w:rPr>
        <w:drawing>
          <wp:inline distT="0" distB="0" distL="0" distR="0" wp14:anchorId="7374FFA1" wp14:editId="7342F5CD">
            <wp:extent cx="5731510" cy="1562100"/>
            <wp:effectExtent l="0" t="0" r="2540" b="0"/>
            <wp:docPr id="169779983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28673" name="Picture 1" descr="A screenshot of a table&#10;&#10;AI-generated content may be incorrect."/>
                    <pic:cNvPicPr/>
                  </pic:nvPicPr>
                  <pic:blipFill>
                    <a:blip r:embed="rId85"/>
                    <a:stretch>
                      <a:fillRect/>
                    </a:stretch>
                  </pic:blipFill>
                  <pic:spPr>
                    <a:xfrm>
                      <a:off x="0" y="0"/>
                      <a:ext cx="5731510" cy="1562100"/>
                    </a:xfrm>
                    <a:prstGeom prst="rect">
                      <a:avLst/>
                    </a:prstGeom>
                  </pic:spPr>
                </pic:pic>
              </a:graphicData>
            </a:graphic>
          </wp:inline>
        </w:drawing>
      </w:r>
    </w:p>
    <w:p w14:paraId="7ABDC5C9" w14:textId="4FBCF483" w:rsidR="00543BE2" w:rsidRPr="00543BE2" w:rsidRDefault="007B3EDA" w:rsidP="007B3EDA">
      <w:pPr>
        <w:pStyle w:val="Caption"/>
        <w:rPr>
          <w:lang w:val="en-MY"/>
        </w:rPr>
      </w:pPr>
      <w:r>
        <w:t xml:space="preserve">Figure </w:t>
      </w:r>
      <w:r>
        <w:fldChar w:fldCharType="begin"/>
      </w:r>
      <w:r>
        <w:instrText xml:space="preserve"> SEQ Figure \* ARABIC </w:instrText>
      </w:r>
      <w:r>
        <w:fldChar w:fldCharType="separate"/>
      </w:r>
      <w:r>
        <w:rPr>
          <w:noProof/>
        </w:rPr>
        <w:t>115</w:t>
      </w:r>
      <w:r>
        <w:fldChar w:fldCharType="end"/>
      </w:r>
      <w:r>
        <w:t>:</w:t>
      </w:r>
      <w:r w:rsidRPr="00E92FB8">
        <w:t xml:space="preserve"> Generate Stock Report for Inventory Manager</w:t>
      </w:r>
    </w:p>
    <w:p w14:paraId="1032E30A" w14:textId="65A69C4E" w:rsidR="00507011" w:rsidRDefault="0033147C" w:rsidP="00071AA3">
      <w:pPr>
        <w:adjustRightInd w:val="0"/>
        <w:snapToGrid w:val="0"/>
        <w:spacing w:after="0"/>
        <w:contextualSpacing/>
        <w:rPr>
          <w:lang w:val="en-MY"/>
        </w:rPr>
      </w:pPr>
      <w:r>
        <w:rPr>
          <w:lang w:val="en-MY"/>
        </w:rPr>
        <w:t>Inventor</w:t>
      </w:r>
      <w:r w:rsidR="00092A64">
        <w:rPr>
          <w:lang w:val="en-MY"/>
        </w:rPr>
        <w:t xml:space="preserve">y Manager can </w:t>
      </w:r>
      <w:r w:rsidR="0030658D">
        <w:rPr>
          <w:lang w:val="en-MY"/>
        </w:rPr>
        <w:t xml:space="preserve">export </w:t>
      </w:r>
      <w:r w:rsidR="009946C5">
        <w:rPr>
          <w:lang w:val="en-MY"/>
        </w:rPr>
        <w:t>table</w:t>
      </w:r>
      <w:r w:rsidR="0030658D">
        <w:rPr>
          <w:lang w:val="en-MY"/>
        </w:rPr>
        <w:t xml:space="preserve"> </w:t>
      </w:r>
      <w:r w:rsidR="00F94F03">
        <w:rPr>
          <w:lang w:val="en-MY"/>
        </w:rPr>
        <w:t>in CSV, here is the table of item details.</w:t>
      </w:r>
    </w:p>
    <w:p w14:paraId="5E072494" w14:textId="41EC4BAE" w:rsidR="007C5BE5" w:rsidRDefault="00FD7EAA" w:rsidP="00E40FBF">
      <w:pPr>
        <w:pStyle w:val="Heading2"/>
      </w:pPr>
      <w:bookmarkStart w:id="87" w:name="_Toc199885257"/>
      <w:r>
        <w:lastRenderedPageBreak/>
        <w:t>4.</w:t>
      </w:r>
      <w:r w:rsidR="00E40FBF">
        <w:t>4</w:t>
      </w:r>
      <w:r>
        <w:t xml:space="preserve"> </w:t>
      </w:r>
      <w:r w:rsidR="0090198E">
        <w:t>Download Payment Invoice – Finance Manager</w:t>
      </w:r>
      <w:bookmarkEnd w:id="87"/>
    </w:p>
    <w:p w14:paraId="5548028C" w14:textId="77777777" w:rsidR="001820CF" w:rsidRDefault="007C5BE5" w:rsidP="001820CF">
      <w:pPr>
        <w:keepNext/>
        <w:adjustRightInd w:val="0"/>
        <w:snapToGrid w:val="0"/>
        <w:spacing w:after="0"/>
        <w:contextualSpacing/>
        <w:jc w:val="center"/>
      </w:pPr>
      <w:r>
        <w:rPr>
          <w:noProof/>
          <w:lang w:val="en-MY"/>
          <w14:ligatures w14:val="standardContextual"/>
        </w:rPr>
        <w:drawing>
          <wp:inline distT="0" distB="0" distL="0" distR="0" wp14:anchorId="0897A978" wp14:editId="24BE68A8">
            <wp:extent cx="4219575" cy="4012009"/>
            <wp:effectExtent l="0" t="0" r="0" b="7620"/>
            <wp:docPr id="74242102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1020" name="Picture 24" descr="A screen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19575" cy="4012009"/>
                    </a:xfrm>
                    <a:prstGeom prst="rect">
                      <a:avLst/>
                    </a:prstGeom>
                  </pic:spPr>
                </pic:pic>
              </a:graphicData>
            </a:graphic>
          </wp:inline>
        </w:drawing>
      </w:r>
    </w:p>
    <w:p w14:paraId="0803AC8E" w14:textId="7E5F4834" w:rsidR="0090198E" w:rsidRDefault="001820CF" w:rsidP="001820CF">
      <w:pPr>
        <w:pStyle w:val="Caption"/>
        <w:rPr>
          <w:lang w:val="en-MY"/>
        </w:rPr>
      </w:pPr>
      <w:r>
        <w:t xml:space="preserve">Figure </w:t>
      </w:r>
      <w:r>
        <w:fldChar w:fldCharType="begin"/>
      </w:r>
      <w:r>
        <w:instrText xml:space="preserve"> SEQ Figure \* ARABIC </w:instrText>
      </w:r>
      <w:r>
        <w:fldChar w:fldCharType="separate"/>
      </w:r>
      <w:r>
        <w:rPr>
          <w:noProof/>
        </w:rPr>
        <w:t>116</w:t>
      </w:r>
      <w:r>
        <w:fldChar w:fldCharType="end"/>
      </w:r>
      <w:r>
        <w:rPr>
          <w:lang w:val="en-US"/>
        </w:rPr>
        <w:t>: Download Invoice</w:t>
      </w:r>
    </w:p>
    <w:p w14:paraId="1E4EF787" w14:textId="77777777" w:rsidR="001E0855" w:rsidRDefault="007C5BE5" w:rsidP="00071AA3">
      <w:pPr>
        <w:adjustRightInd w:val="0"/>
        <w:snapToGrid w:val="0"/>
        <w:spacing w:after="0"/>
        <w:contextualSpacing/>
        <w:rPr>
          <w:lang w:val="en-MY"/>
        </w:rPr>
      </w:pPr>
      <w:r>
        <w:rPr>
          <w:lang w:val="en-MY"/>
        </w:rPr>
        <w:t xml:space="preserve">A download invoice message box is prompted when Finance Manager </w:t>
      </w:r>
      <w:r w:rsidR="00194145">
        <w:rPr>
          <w:lang w:val="en-MY"/>
        </w:rPr>
        <w:t xml:space="preserve">successfully make the payment. </w:t>
      </w:r>
    </w:p>
    <w:p w14:paraId="7EE33ADE" w14:textId="77777777" w:rsidR="009E4493" w:rsidRDefault="009E4493" w:rsidP="00071AA3">
      <w:pPr>
        <w:adjustRightInd w:val="0"/>
        <w:snapToGrid w:val="0"/>
        <w:spacing w:after="0"/>
        <w:contextualSpacing/>
        <w:rPr>
          <w:lang w:val="en-MY"/>
        </w:rPr>
      </w:pPr>
    </w:p>
    <w:p w14:paraId="1826BDA8" w14:textId="77777777" w:rsidR="001820CF" w:rsidRDefault="001E0855" w:rsidP="001820CF">
      <w:pPr>
        <w:keepNext/>
        <w:adjustRightInd w:val="0"/>
        <w:snapToGrid w:val="0"/>
        <w:spacing w:after="0"/>
        <w:contextualSpacing/>
        <w:jc w:val="center"/>
      </w:pPr>
      <w:r>
        <w:rPr>
          <w:noProof/>
          <w:lang w:val="en-MY"/>
          <w14:ligatures w14:val="standardContextual"/>
        </w:rPr>
        <w:drawing>
          <wp:inline distT="0" distB="0" distL="0" distR="0" wp14:anchorId="5C56F3D6" wp14:editId="1E8FB637">
            <wp:extent cx="3810000" cy="2543378"/>
            <wp:effectExtent l="0" t="0" r="0" b="0"/>
            <wp:docPr id="74048972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89726" name="Picture 25"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814415" cy="2546325"/>
                    </a:xfrm>
                    <a:prstGeom prst="rect">
                      <a:avLst/>
                    </a:prstGeom>
                  </pic:spPr>
                </pic:pic>
              </a:graphicData>
            </a:graphic>
          </wp:inline>
        </w:drawing>
      </w:r>
    </w:p>
    <w:p w14:paraId="32121683" w14:textId="74018B0A" w:rsidR="007C5BE5" w:rsidRDefault="001820CF" w:rsidP="001820CF">
      <w:pPr>
        <w:pStyle w:val="Caption"/>
        <w:rPr>
          <w:lang w:val="en-MY"/>
        </w:rPr>
      </w:pPr>
      <w:r>
        <w:t xml:space="preserve">Figure </w:t>
      </w:r>
      <w:r>
        <w:fldChar w:fldCharType="begin"/>
      </w:r>
      <w:r>
        <w:instrText xml:space="preserve"> SEQ Figure \* ARABIC </w:instrText>
      </w:r>
      <w:r>
        <w:fldChar w:fldCharType="separate"/>
      </w:r>
      <w:r>
        <w:rPr>
          <w:noProof/>
        </w:rPr>
        <w:t>117</w:t>
      </w:r>
      <w:r>
        <w:fldChar w:fldCharType="end"/>
      </w:r>
      <w:r>
        <w:t>: Invoice File</w:t>
      </w:r>
    </w:p>
    <w:p w14:paraId="70ED1F14" w14:textId="2CDFD2F6" w:rsidR="001E0855" w:rsidRDefault="001E0855" w:rsidP="00071AA3">
      <w:pPr>
        <w:adjustRightInd w:val="0"/>
        <w:snapToGrid w:val="0"/>
        <w:spacing w:after="0"/>
        <w:contextualSpacing/>
        <w:rPr>
          <w:lang w:val="en-MY"/>
        </w:rPr>
      </w:pPr>
      <w:proofErr w:type="gramStart"/>
      <w:r>
        <w:rPr>
          <w:lang w:val="en-MY"/>
        </w:rPr>
        <w:t>A</w:t>
      </w:r>
      <w:proofErr w:type="gramEnd"/>
      <w:r>
        <w:rPr>
          <w:lang w:val="en-MY"/>
        </w:rPr>
        <w:t xml:space="preserve"> invoice is saved in the local file once the Finance Manager press the “Yes” button.</w:t>
      </w:r>
    </w:p>
    <w:p w14:paraId="1813E8F9" w14:textId="09B366E0" w:rsidR="00FD7EAA" w:rsidRDefault="0090198E" w:rsidP="00071AA3">
      <w:pPr>
        <w:pStyle w:val="Heading2"/>
        <w:adjustRightInd w:val="0"/>
        <w:snapToGrid w:val="0"/>
        <w:spacing w:before="0" w:after="0" w:line="360" w:lineRule="auto"/>
        <w:contextualSpacing/>
      </w:pPr>
      <w:bookmarkStart w:id="88" w:name="_Toc199885258"/>
      <w:r>
        <w:lastRenderedPageBreak/>
        <w:t>4.</w:t>
      </w:r>
      <w:r w:rsidR="00183377">
        <w:t>4</w:t>
      </w:r>
      <w:r>
        <w:t xml:space="preserve"> </w:t>
      </w:r>
      <w:r w:rsidR="00544361">
        <w:t>Export</w:t>
      </w:r>
      <w:r w:rsidR="00FD7EAA">
        <w:t xml:space="preserve"> </w:t>
      </w:r>
      <w:r w:rsidR="008B5B92">
        <w:t>Financial Report</w:t>
      </w:r>
      <w:r w:rsidR="00544361">
        <w:t xml:space="preserve"> in CSV – Finance Manager</w:t>
      </w:r>
      <w:bookmarkEnd w:id="88"/>
    </w:p>
    <w:p w14:paraId="20FF5ECD" w14:textId="77777777" w:rsidR="001820CF" w:rsidRDefault="0082625C" w:rsidP="001820CF">
      <w:pPr>
        <w:keepNext/>
        <w:adjustRightInd w:val="0"/>
        <w:snapToGrid w:val="0"/>
        <w:spacing w:after="0"/>
        <w:contextualSpacing/>
        <w:jc w:val="center"/>
      </w:pPr>
      <w:r>
        <w:rPr>
          <w:noProof/>
          <w:sz w:val="32"/>
          <w:szCs w:val="40"/>
          <w14:ligatures w14:val="standardContextual"/>
        </w:rPr>
        <w:drawing>
          <wp:inline distT="0" distB="0" distL="0" distR="0" wp14:anchorId="3D934B1A" wp14:editId="1733C259">
            <wp:extent cx="4680000" cy="4458081"/>
            <wp:effectExtent l="0" t="0" r="0" b="0"/>
            <wp:docPr id="78379846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98463" name="Picture 26"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80000" cy="4458081"/>
                    </a:xfrm>
                    <a:prstGeom prst="rect">
                      <a:avLst/>
                    </a:prstGeom>
                  </pic:spPr>
                </pic:pic>
              </a:graphicData>
            </a:graphic>
          </wp:inline>
        </w:drawing>
      </w:r>
    </w:p>
    <w:p w14:paraId="0D589C20" w14:textId="0EEB6A19" w:rsidR="001E0855" w:rsidRPr="001E0855" w:rsidRDefault="001820CF" w:rsidP="001820CF">
      <w:pPr>
        <w:pStyle w:val="Caption"/>
        <w:rPr>
          <w:lang w:val="en-MY"/>
        </w:rPr>
      </w:pPr>
      <w:r>
        <w:t xml:space="preserve">Figure </w:t>
      </w:r>
      <w:r>
        <w:fldChar w:fldCharType="begin"/>
      </w:r>
      <w:r>
        <w:instrText xml:space="preserve"> SEQ Figure \* ARABIC </w:instrText>
      </w:r>
      <w:r>
        <w:fldChar w:fldCharType="separate"/>
      </w:r>
      <w:r>
        <w:rPr>
          <w:noProof/>
        </w:rPr>
        <w:t>118</w:t>
      </w:r>
      <w:r>
        <w:fldChar w:fldCharType="end"/>
      </w:r>
      <w:r>
        <w:t>: Save Financial Report</w:t>
      </w:r>
    </w:p>
    <w:p w14:paraId="7D0822BE" w14:textId="513C8443" w:rsidR="00C56D22" w:rsidRPr="00C81F68" w:rsidRDefault="00C56D22" w:rsidP="00071AA3">
      <w:pPr>
        <w:adjustRightInd w:val="0"/>
        <w:snapToGrid w:val="0"/>
        <w:spacing w:after="0"/>
        <w:contextualSpacing/>
        <w:rPr>
          <w:lang w:val="en-US"/>
        </w:rPr>
      </w:pPr>
      <w:r>
        <w:rPr>
          <w:lang w:val="en-MY"/>
        </w:rPr>
        <w:t>After Finance Manager generate monthly report, he/she can export the file in CSV</w:t>
      </w:r>
      <w:r w:rsidR="009E632A">
        <w:rPr>
          <w:lang w:val="en-MY"/>
        </w:rPr>
        <w:t xml:space="preserve"> format. By clicking the “Export file” button, </w:t>
      </w:r>
      <w:r w:rsidR="006A4091">
        <w:rPr>
          <w:lang w:val="en-MY"/>
        </w:rPr>
        <w:t>Finance Manager will be asked to select path to save the file.</w:t>
      </w:r>
    </w:p>
    <w:p w14:paraId="0BDE12C2" w14:textId="06CC6604" w:rsidR="001B3DFD" w:rsidRDefault="001B3DFD" w:rsidP="00071AA3">
      <w:pPr>
        <w:adjustRightInd w:val="0"/>
        <w:snapToGrid w:val="0"/>
        <w:spacing w:after="0"/>
        <w:contextualSpacing/>
        <w:jc w:val="center"/>
        <w:rPr>
          <w:sz w:val="32"/>
          <w:szCs w:val="40"/>
        </w:rPr>
      </w:pPr>
      <w:r>
        <w:br w:type="page"/>
      </w:r>
    </w:p>
    <w:p w14:paraId="01ED6F4C" w14:textId="34E4B938" w:rsidR="009A3A21" w:rsidRPr="001E6CCA" w:rsidRDefault="00FC09C0" w:rsidP="00A3115F">
      <w:pPr>
        <w:pStyle w:val="Heading1"/>
        <w:adjustRightInd w:val="0"/>
        <w:snapToGrid w:val="0"/>
        <w:spacing w:before="0" w:after="0" w:line="360" w:lineRule="auto"/>
        <w:contextualSpacing/>
        <w:rPr>
          <w:rFonts w:cs="Times New Roman"/>
        </w:rPr>
      </w:pPr>
      <w:bookmarkStart w:id="89" w:name="_Toc199772216"/>
      <w:bookmarkStart w:id="90" w:name="_Toc199772260"/>
      <w:bookmarkStart w:id="91" w:name="_Toc199772416"/>
      <w:bookmarkStart w:id="92" w:name="_Toc199885259"/>
      <w:r w:rsidRPr="001E6CCA">
        <w:rPr>
          <w:rFonts w:cs="Times New Roman"/>
        </w:rPr>
        <w:lastRenderedPageBreak/>
        <w:t>5.0 Limitation</w:t>
      </w:r>
      <w:bookmarkEnd w:id="89"/>
      <w:bookmarkEnd w:id="90"/>
      <w:bookmarkEnd w:id="91"/>
      <w:bookmarkEnd w:id="92"/>
    </w:p>
    <w:p w14:paraId="0FD7A755" w14:textId="582DC93B" w:rsidR="009A3A21" w:rsidRDefault="00136773" w:rsidP="00071AA3">
      <w:pPr>
        <w:adjustRightInd w:val="0"/>
        <w:snapToGrid w:val="0"/>
        <w:spacing w:after="0"/>
        <w:contextualSpacing/>
        <w:rPr>
          <w:rFonts w:cs="Times New Roman"/>
          <w:lang w:val="en-MY"/>
        </w:rPr>
      </w:pPr>
      <w:r>
        <w:rPr>
          <w:rFonts w:cs="Times New Roman"/>
          <w:lang w:val="en-MY"/>
        </w:rPr>
        <w:t xml:space="preserve">In this </w:t>
      </w:r>
      <w:r w:rsidR="002D04BF">
        <w:rPr>
          <w:rFonts w:cs="Times New Roman"/>
          <w:lang w:val="en-MY"/>
        </w:rPr>
        <w:t xml:space="preserve">Purchase </w:t>
      </w:r>
      <w:r w:rsidR="006E1CC6">
        <w:rPr>
          <w:rFonts w:cs="Times New Roman"/>
          <w:lang w:val="en-MY"/>
        </w:rPr>
        <w:t>Order Management System (OWSB)</w:t>
      </w:r>
      <w:r w:rsidR="00347FCD">
        <w:rPr>
          <w:rFonts w:cs="Times New Roman"/>
          <w:lang w:val="en-MY"/>
        </w:rPr>
        <w:t xml:space="preserve">, </w:t>
      </w:r>
      <w:r w:rsidR="00EE64C6">
        <w:rPr>
          <w:rFonts w:cs="Times New Roman"/>
          <w:lang w:val="en-MY"/>
        </w:rPr>
        <w:t>each use</w:t>
      </w:r>
      <w:r w:rsidR="005962E5">
        <w:rPr>
          <w:rFonts w:cs="Times New Roman"/>
          <w:lang w:val="en-MY"/>
        </w:rPr>
        <w:t xml:space="preserve">r role, </w:t>
      </w:r>
      <w:r w:rsidR="0086139B">
        <w:rPr>
          <w:rFonts w:cs="Times New Roman"/>
          <w:lang w:val="en-MY"/>
        </w:rPr>
        <w:t>such as Administrator, Sales Manager</w:t>
      </w:r>
      <w:r w:rsidR="001C527B">
        <w:rPr>
          <w:rFonts w:cs="Times New Roman"/>
          <w:lang w:val="en-MY"/>
        </w:rPr>
        <w:t xml:space="preserve"> (SM)</w:t>
      </w:r>
      <w:r w:rsidR="0086139B">
        <w:rPr>
          <w:rFonts w:cs="Times New Roman"/>
          <w:lang w:val="en-MY"/>
        </w:rPr>
        <w:t>, Purchase Manager</w:t>
      </w:r>
      <w:r w:rsidR="00FB69BF">
        <w:rPr>
          <w:rFonts w:cs="Times New Roman"/>
          <w:lang w:val="en-MY"/>
        </w:rPr>
        <w:t xml:space="preserve"> (PM)</w:t>
      </w:r>
      <w:r w:rsidR="0086139B">
        <w:rPr>
          <w:rFonts w:cs="Times New Roman"/>
          <w:lang w:val="en-MY"/>
        </w:rPr>
        <w:t>, Inventory Manager</w:t>
      </w:r>
      <w:r w:rsidR="00FB69BF">
        <w:rPr>
          <w:rFonts w:cs="Times New Roman"/>
          <w:lang w:val="en-MY"/>
        </w:rPr>
        <w:t xml:space="preserve"> (IM)</w:t>
      </w:r>
      <w:r w:rsidR="0086139B">
        <w:rPr>
          <w:rFonts w:cs="Times New Roman"/>
          <w:lang w:val="en-MY"/>
        </w:rPr>
        <w:t xml:space="preserve"> and Finance Manager</w:t>
      </w:r>
      <w:r w:rsidR="00FB69BF">
        <w:rPr>
          <w:rFonts w:cs="Times New Roman"/>
          <w:lang w:val="en-MY"/>
        </w:rPr>
        <w:t xml:space="preserve"> (FM)</w:t>
      </w:r>
      <w:r w:rsidR="0086139B">
        <w:rPr>
          <w:rFonts w:cs="Times New Roman"/>
          <w:lang w:val="en-MY"/>
        </w:rPr>
        <w:t xml:space="preserve"> has </w:t>
      </w:r>
      <w:r w:rsidR="00CA13D9">
        <w:rPr>
          <w:rFonts w:cs="Times New Roman"/>
          <w:lang w:val="en-MY"/>
        </w:rPr>
        <w:t>distinct responsibilities and access permissions</w:t>
      </w:r>
      <w:r w:rsidR="003A2712">
        <w:rPr>
          <w:rFonts w:cs="Times New Roman"/>
          <w:lang w:val="en-MY"/>
        </w:rPr>
        <w:t>.</w:t>
      </w:r>
      <w:r w:rsidR="00DC1C27">
        <w:rPr>
          <w:rFonts w:cs="Times New Roman"/>
          <w:lang w:val="en-MY"/>
        </w:rPr>
        <w:t xml:space="preserve"> Although t</w:t>
      </w:r>
      <w:r w:rsidR="0081269F">
        <w:rPr>
          <w:rFonts w:cs="Times New Roman"/>
          <w:lang w:val="en-MY"/>
        </w:rPr>
        <w:t xml:space="preserve">his role-based structure </w:t>
      </w:r>
      <w:r w:rsidR="003F206F">
        <w:rPr>
          <w:rFonts w:cs="Times New Roman"/>
          <w:lang w:val="en-MY"/>
        </w:rPr>
        <w:t>improves in maintaining control and task separation</w:t>
      </w:r>
      <w:r w:rsidR="00C03A8F">
        <w:rPr>
          <w:rFonts w:cs="Times New Roman"/>
          <w:lang w:val="en-MY"/>
        </w:rPr>
        <w:t xml:space="preserve">, there is still contains several </w:t>
      </w:r>
      <w:r w:rsidR="004E668C">
        <w:rPr>
          <w:rFonts w:cs="Times New Roman"/>
          <w:lang w:val="en-MY"/>
        </w:rPr>
        <w:t xml:space="preserve">functional limitations exist within </w:t>
      </w:r>
      <w:r w:rsidR="00F67F11">
        <w:rPr>
          <w:rFonts w:cs="Times New Roman"/>
          <w:lang w:val="en-MY"/>
        </w:rPr>
        <w:t>the system that might affect efficiency, accuracy and usability.</w:t>
      </w:r>
      <w:r w:rsidR="004072B0" w:rsidRPr="004072B0">
        <w:rPr>
          <w:rFonts w:cs="Times New Roman"/>
          <w:lang w:val="en-MY"/>
        </w:rPr>
        <w:t xml:space="preserve"> </w:t>
      </w:r>
      <w:r w:rsidR="004072B0">
        <w:rPr>
          <w:rFonts w:cs="Times New Roman"/>
          <w:lang w:val="en-MY"/>
        </w:rPr>
        <w:t xml:space="preserve">One of the major limitations of the current system </w:t>
      </w:r>
      <w:r w:rsidR="00805250">
        <w:rPr>
          <w:rFonts w:cs="Times New Roman"/>
          <w:lang w:val="en-MY"/>
        </w:rPr>
        <w:t xml:space="preserve">is </w:t>
      </w:r>
      <w:r w:rsidR="00353E21">
        <w:rPr>
          <w:rFonts w:cs="Times New Roman"/>
          <w:lang w:val="en-MY"/>
        </w:rPr>
        <w:t>that each role of users is unable to update their own profile, like change password or update email. Any changes of the profile must amend through the Admin.</w:t>
      </w:r>
    </w:p>
    <w:p w14:paraId="7B3A2C90" w14:textId="6BAFE63E" w:rsidR="00EE7BD6" w:rsidRDefault="00EE7BD6" w:rsidP="00071AA3">
      <w:pPr>
        <w:adjustRightInd w:val="0"/>
        <w:snapToGrid w:val="0"/>
        <w:spacing w:after="0"/>
        <w:contextualSpacing/>
        <w:rPr>
          <w:rFonts w:cs="Times New Roman"/>
          <w:lang w:val="en-MY"/>
        </w:rPr>
      </w:pPr>
    </w:p>
    <w:p w14:paraId="0D9D3DD6" w14:textId="7DB55CB9" w:rsidR="002C1003" w:rsidRDefault="00113426" w:rsidP="00071AA3">
      <w:pPr>
        <w:adjustRightInd w:val="0"/>
        <w:snapToGrid w:val="0"/>
        <w:spacing w:after="0"/>
        <w:contextualSpacing/>
        <w:rPr>
          <w:rFonts w:cs="Times New Roman"/>
          <w:lang w:val="en-MY"/>
        </w:rPr>
      </w:pPr>
      <w:r>
        <w:rPr>
          <w:rFonts w:cs="Times New Roman"/>
          <w:lang w:val="en-MY"/>
        </w:rPr>
        <w:t xml:space="preserve">Secondly, the role of </w:t>
      </w:r>
      <w:r w:rsidR="00D141B8">
        <w:rPr>
          <w:rFonts w:cs="Times New Roman"/>
          <w:lang w:val="en-MY"/>
        </w:rPr>
        <w:t xml:space="preserve"> Sales Manager is</w:t>
      </w:r>
      <w:r w:rsidR="006379D6">
        <w:rPr>
          <w:rFonts w:cs="Times New Roman"/>
          <w:lang w:val="en-MY"/>
        </w:rPr>
        <w:t xml:space="preserve"> </w:t>
      </w:r>
      <w:r w:rsidR="002C7335">
        <w:rPr>
          <w:rFonts w:cs="Times New Roman"/>
          <w:lang w:val="en-MY"/>
        </w:rPr>
        <w:t>lacking</w:t>
      </w:r>
      <w:r w:rsidR="006379D6">
        <w:rPr>
          <w:rFonts w:cs="Times New Roman"/>
          <w:lang w:val="en-MY"/>
        </w:rPr>
        <w:t xml:space="preserve"> access to automated low-stock alerts</w:t>
      </w:r>
      <w:r w:rsidR="00D07A78">
        <w:rPr>
          <w:rFonts w:cs="Times New Roman"/>
          <w:lang w:val="en-MY"/>
        </w:rPr>
        <w:t xml:space="preserve">, </w:t>
      </w:r>
      <w:r w:rsidR="001659C8">
        <w:rPr>
          <w:rFonts w:cs="Times New Roman"/>
          <w:lang w:val="en-MY"/>
        </w:rPr>
        <w:t>which are the function that is only available to Inventory Manager.</w:t>
      </w:r>
      <w:r w:rsidR="00CB632B">
        <w:rPr>
          <w:rFonts w:cs="Times New Roman"/>
          <w:lang w:val="en-MY"/>
        </w:rPr>
        <w:t xml:space="preserve"> This means Sales Manager will overlook some important shortages as they must </w:t>
      </w:r>
      <w:r w:rsidR="00BD2FF6">
        <w:rPr>
          <w:rFonts w:cs="Times New Roman"/>
          <w:lang w:val="en-MY"/>
        </w:rPr>
        <w:t>manually track stock levels without color-coded</w:t>
      </w:r>
      <w:r w:rsidR="001C527B">
        <w:rPr>
          <w:rFonts w:cs="Times New Roman"/>
          <w:lang w:val="en-MY"/>
        </w:rPr>
        <w:t>. Furthermore, S</w:t>
      </w:r>
      <w:r w:rsidR="00FB69BF">
        <w:rPr>
          <w:rFonts w:cs="Times New Roman"/>
          <w:lang w:val="en-MY"/>
        </w:rPr>
        <w:t>M</w:t>
      </w:r>
      <w:r w:rsidR="00BE2BCA">
        <w:rPr>
          <w:rFonts w:cs="Times New Roman"/>
          <w:lang w:val="en-MY"/>
        </w:rPr>
        <w:t xml:space="preserve"> </w:t>
      </w:r>
      <w:r w:rsidR="00BC1914">
        <w:rPr>
          <w:rFonts w:cs="Times New Roman"/>
          <w:lang w:val="en-MY"/>
        </w:rPr>
        <w:t>is hard to</w:t>
      </w:r>
      <w:r w:rsidR="00BE2BCA">
        <w:rPr>
          <w:rFonts w:cs="Times New Roman"/>
          <w:lang w:val="en-MY"/>
        </w:rPr>
        <w:t xml:space="preserve"> make sure that suppliers can deli</w:t>
      </w:r>
      <w:r w:rsidR="00D96BFA">
        <w:rPr>
          <w:rFonts w:cs="Times New Roman"/>
          <w:lang w:val="en-MY"/>
        </w:rPr>
        <w:t>ver requested products on time when issuing Purchase Requisi</w:t>
      </w:r>
      <w:r w:rsidR="009056D2">
        <w:rPr>
          <w:rFonts w:cs="Times New Roman"/>
          <w:lang w:val="en-MY"/>
        </w:rPr>
        <w:t xml:space="preserve">tions (PR) since SM are unable </w:t>
      </w:r>
      <w:r w:rsidR="0075304D">
        <w:rPr>
          <w:rFonts w:cs="Times New Roman"/>
          <w:lang w:val="en-MY"/>
        </w:rPr>
        <w:t>to confirm real-time supplier availability</w:t>
      </w:r>
      <w:r w:rsidR="0072692E">
        <w:rPr>
          <w:rFonts w:cs="Times New Roman"/>
          <w:lang w:val="en-MY"/>
        </w:rPr>
        <w:t>.</w:t>
      </w:r>
    </w:p>
    <w:p w14:paraId="79D4E44A" w14:textId="77777777" w:rsidR="0072692E" w:rsidRDefault="0072692E" w:rsidP="00071AA3">
      <w:pPr>
        <w:adjustRightInd w:val="0"/>
        <w:snapToGrid w:val="0"/>
        <w:spacing w:after="0"/>
        <w:contextualSpacing/>
        <w:rPr>
          <w:rFonts w:cs="Times New Roman"/>
          <w:lang w:val="en-MY"/>
        </w:rPr>
      </w:pPr>
    </w:p>
    <w:p w14:paraId="760BE44B" w14:textId="37D2749C" w:rsidR="0072692E" w:rsidRDefault="0072692E" w:rsidP="00071AA3">
      <w:pPr>
        <w:adjustRightInd w:val="0"/>
        <w:snapToGrid w:val="0"/>
        <w:spacing w:after="0"/>
        <w:contextualSpacing/>
        <w:rPr>
          <w:rFonts w:cs="Times New Roman"/>
          <w:lang w:val="en-MY"/>
        </w:rPr>
      </w:pPr>
      <w:r>
        <w:rPr>
          <w:rFonts w:cs="Times New Roman"/>
          <w:lang w:val="en-MY"/>
        </w:rPr>
        <w:t xml:space="preserve">Besides, </w:t>
      </w:r>
      <w:r w:rsidR="00C541EB">
        <w:rPr>
          <w:rFonts w:cs="Times New Roman"/>
          <w:lang w:val="en-MY"/>
        </w:rPr>
        <w:t xml:space="preserve">another limitation for Purchase Manager </w:t>
      </w:r>
      <w:r w:rsidR="0062665D">
        <w:rPr>
          <w:rFonts w:cs="Times New Roman"/>
          <w:lang w:val="en-MY"/>
        </w:rPr>
        <w:t xml:space="preserve">is </w:t>
      </w:r>
      <w:r w:rsidR="00381E51">
        <w:rPr>
          <w:rFonts w:cs="Times New Roman"/>
          <w:lang w:val="en-MY"/>
        </w:rPr>
        <w:t xml:space="preserve">PM unable to reject or make comment on </w:t>
      </w:r>
      <w:r w:rsidR="00891BF7">
        <w:rPr>
          <w:rFonts w:cs="Times New Roman"/>
          <w:lang w:val="en-MY"/>
        </w:rPr>
        <w:t xml:space="preserve">incorrect or incomplete PR that created by SM. Additionally, </w:t>
      </w:r>
      <w:r w:rsidR="00DA22DE">
        <w:rPr>
          <w:rFonts w:cs="Times New Roman"/>
          <w:lang w:val="en-MY"/>
        </w:rPr>
        <w:t>lack of supplier performance</w:t>
      </w:r>
      <w:r w:rsidR="00976A27">
        <w:rPr>
          <w:rFonts w:cs="Times New Roman"/>
          <w:lang w:val="en-MY"/>
        </w:rPr>
        <w:t xml:space="preserve"> tracking </w:t>
      </w:r>
      <w:r w:rsidR="003F4F1C">
        <w:rPr>
          <w:rFonts w:cs="Times New Roman"/>
          <w:lang w:val="en-MY"/>
        </w:rPr>
        <w:t>is also a significant limitation</w:t>
      </w:r>
      <w:r w:rsidR="003974DD">
        <w:rPr>
          <w:rFonts w:cs="Times New Roman"/>
          <w:lang w:val="en-MY"/>
        </w:rPr>
        <w:t xml:space="preserve">. </w:t>
      </w:r>
      <w:r w:rsidR="00E85FF4">
        <w:rPr>
          <w:rFonts w:cs="Times New Roman"/>
          <w:lang w:val="en-MY"/>
        </w:rPr>
        <w:t xml:space="preserve">PM cannot view the </w:t>
      </w:r>
      <w:r w:rsidR="0039660D">
        <w:rPr>
          <w:rFonts w:cs="Times New Roman"/>
          <w:lang w:val="en-MY"/>
        </w:rPr>
        <w:t xml:space="preserve">historical performance, such as </w:t>
      </w:r>
      <w:r w:rsidR="00E85FF4">
        <w:rPr>
          <w:rFonts w:cs="Times New Roman"/>
          <w:lang w:val="en-MY"/>
        </w:rPr>
        <w:t>delivery history</w:t>
      </w:r>
      <w:r w:rsidR="0000420A">
        <w:rPr>
          <w:rFonts w:cs="Times New Roman"/>
          <w:lang w:val="en-MY"/>
        </w:rPr>
        <w:t>, delays and rating</w:t>
      </w:r>
      <w:r w:rsidR="00EC3173">
        <w:rPr>
          <w:rFonts w:cs="Times New Roman"/>
          <w:lang w:val="en-MY"/>
        </w:rPr>
        <w:t xml:space="preserve"> of suppliers.</w:t>
      </w:r>
    </w:p>
    <w:p w14:paraId="16E8B722" w14:textId="77777777" w:rsidR="00FA33D8" w:rsidRDefault="00FA33D8" w:rsidP="00071AA3">
      <w:pPr>
        <w:adjustRightInd w:val="0"/>
        <w:snapToGrid w:val="0"/>
        <w:spacing w:after="0"/>
        <w:contextualSpacing/>
        <w:rPr>
          <w:rFonts w:cs="Times New Roman"/>
          <w:lang w:val="en-MY"/>
        </w:rPr>
      </w:pPr>
    </w:p>
    <w:p w14:paraId="5D2749F9" w14:textId="62BDBCA7" w:rsidR="0087156A" w:rsidRDefault="00FA33D8" w:rsidP="00071AA3">
      <w:pPr>
        <w:adjustRightInd w:val="0"/>
        <w:snapToGrid w:val="0"/>
        <w:spacing w:after="0"/>
        <w:contextualSpacing/>
        <w:rPr>
          <w:rFonts w:cs="Times New Roman"/>
          <w:lang w:val="en-MY"/>
        </w:rPr>
      </w:pPr>
      <w:r>
        <w:rPr>
          <w:rFonts w:cs="Times New Roman"/>
          <w:lang w:val="en-MY"/>
        </w:rPr>
        <w:t xml:space="preserve">Next, </w:t>
      </w:r>
      <w:r w:rsidR="00170FA3">
        <w:rPr>
          <w:rFonts w:cs="Times New Roman"/>
          <w:lang w:val="en-MY"/>
        </w:rPr>
        <w:t xml:space="preserve">Administrator </w:t>
      </w:r>
      <w:r w:rsidR="00C04112">
        <w:rPr>
          <w:rFonts w:cs="Times New Roman"/>
          <w:lang w:val="en-MY"/>
        </w:rPr>
        <w:t xml:space="preserve">does not know how many </w:t>
      </w:r>
      <w:r w:rsidR="002C7335">
        <w:rPr>
          <w:rFonts w:cs="Times New Roman"/>
          <w:lang w:val="en-MY"/>
        </w:rPr>
        <w:t>Purchase</w:t>
      </w:r>
      <w:r w:rsidR="00C04112">
        <w:rPr>
          <w:rFonts w:cs="Times New Roman"/>
          <w:lang w:val="en-MY"/>
        </w:rPr>
        <w:t xml:space="preserve"> Order</w:t>
      </w:r>
      <w:r w:rsidR="002C7335">
        <w:rPr>
          <w:rFonts w:cs="Times New Roman"/>
          <w:lang w:val="en-MY"/>
        </w:rPr>
        <w:t>s</w:t>
      </w:r>
      <w:r w:rsidR="00C04112">
        <w:rPr>
          <w:rFonts w:cs="Times New Roman"/>
          <w:lang w:val="en-MY"/>
        </w:rPr>
        <w:t xml:space="preserve"> (PO) were generated by PM or </w:t>
      </w:r>
      <w:r w:rsidR="00FB7621">
        <w:rPr>
          <w:rFonts w:cs="Times New Roman"/>
          <w:lang w:val="en-MY"/>
        </w:rPr>
        <w:t xml:space="preserve">the number of </w:t>
      </w:r>
      <w:r w:rsidR="00C04112">
        <w:rPr>
          <w:rFonts w:cs="Times New Roman"/>
          <w:lang w:val="en-MY"/>
        </w:rPr>
        <w:t xml:space="preserve">PR were created </w:t>
      </w:r>
      <w:r w:rsidR="00FB7621">
        <w:rPr>
          <w:rFonts w:cs="Times New Roman"/>
          <w:lang w:val="en-MY"/>
        </w:rPr>
        <w:t>by SM</w:t>
      </w:r>
      <w:r w:rsidR="002C7335">
        <w:rPr>
          <w:rFonts w:cs="Times New Roman"/>
          <w:lang w:val="en-MY"/>
        </w:rPr>
        <w:t xml:space="preserve">. Moreover, </w:t>
      </w:r>
      <w:r w:rsidR="00662B24">
        <w:rPr>
          <w:rFonts w:cs="Times New Roman"/>
          <w:lang w:val="en-MY"/>
        </w:rPr>
        <w:t xml:space="preserve">there is a security </w:t>
      </w:r>
      <w:r w:rsidR="00433A71">
        <w:rPr>
          <w:rFonts w:cs="Times New Roman"/>
          <w:lang w:val="en-MY"/>
        </w:rPr>
        <w:t>risk because the system</w:t>
      </w:r>
      <w:r w:rsidR="0087156A">
        <w:rPr>
          <w:rFonts w:cs="Times New Roman"/>
          <w:lang w:val="en-MY"/>
        </w:rPr>
        <w:t>s do not verify the strength of the password during new user registration. For instance, it is allowing a weak password like “12345” without warning.</w:t>
      </w:r>
    </w:p>
    <w:p w14:paraId="793FEDD2" w14:textId="77777777" w:rsidR="00A3115F" w:rsidRDefault="00A3115F" w:rsidP="00071AA3">
      <w:pPr>
        <w:adjustRightInd w:val="0"/>
        <w:snapToGrid w:val="0"/>
        <w:spacing w:after="0"/>
        <w:contextualSpacing/>
        <w:rPr>
          <w:rFonts w:cs="Times New Roman"/>
          <w:lang w:val="en-MY"/>
        </w:rPr>
      </w:pPr>
    </w:p>
    <w:p w14:paraId="0394F89A" w14:textId="77777777" w:rsidR="00A3115F" w:rsidRDefault="00A3115F" w:rsidP="00071AA3">
      <w:pPr>
        <w:adjustRightInd w:val="0"/>
        <w:snapToGrid w:val="0"/>
        <w:spacing w:after="0"/>
        <w:contextualSpacing/>
        <w:rPr>
          <w:rFonts w:cs="Times New Roman"/>
          <w:lang w:val="en-MY"/>
        </w:rPr>
      </w:pPr>
    </w:p>
    <w:p w14:paraId="1B6FAFFE" w14:textId="77777777" w:rsidR="00A3115F" w:rsidRDefault="00A3115F" w:rsidP="00071AA3">
      <w:pPr>
        <w:adjustRightInd w:val="0"/>
        <w:snapToGrid w:val="0"/>
        <w:spacing w:after="0"/>
        <w:contextualSpacing/>
        <w:rPr>
          <w:rFonts w:cs="Times New Roman"/>
          <w:lang w:val="en-MY"/>
        </w:rPr>
      </w:pPr>
    </w:p>
    <w:p w14:paraId="17FF37F0" w14:textId="77777777" w:rsidR="00A3115F" w:rsidRDefault="00A3115F" w:rsidP="00071AA3">
      <w:pPr>
        <w:adjustRightInd w:val="0"/>
        <w:snapToGrid w:val="0"/>
        <w:spacing w:after="0"/>
        <w:contextualSpacing/>
        <w:rPr>
          <w:rFonts w:cs="Times New Roman"/>
          <w:lang w:val="en-MY"/>
        </w:rPr>
      </w:pPr>
    </w:p>
    <w:p w14:paraId="03E75B96" w14:textId="77777777" w:rsidR="00A3115F" w:rsidRDefault="00A3115F" w:rsidP="00071AA3">
      <w:pPr>
        <w:adjustRightInd w:val="0"/>
        <w:snapToGrid w:val="0"/>
        <w:spacing w:after="0"/>
        <w:contextualSpacing/>
        <w:rPr>
          <w:rFonts w:cs="Times New Roman"/>
          <w:lang w:val="en-MY"/>
        </w:rPr>
      </w:pPr>
    </w:p>
    <w:p w14:paraId="71C7DB6C" w14:textId="77777777" w:rsidR="00A3115F" w:rsidRDefault="00A3115F" w:rsidP="00071AA3">
      <w:pPr>
        <w:adjustRightInd w:val="0"/>
        <w:snapToGrid w:val="0"/>
        <w:spacing w:after="0"/>
        <w:contextualSpacing/>
        <w:rPr>
          <w:rFonts w:cs="Times New Roman"/>
          <w:lang w:val="en-MY"/>
        </w:rPr>
      </w:pPr>
    </w:p>
    <w:p w14:paraId="0D5D8DB4" w14:textId="77777777" w:rsidR="00A3115F" w:rsidRDefault="00A3115F" w:rsidP="00071AA3">
      <w:pPr>
        <w:adjustRightInd w:val="0"/>
        <w:snapToGrid w:val="0"/>
        <w:spacing w:after="0"/>
        <w:contextualSpacing/>
        <w:rPr>
          <w:rFonts w:cs="Times New Roman"/>
          <w:lang w:val="en-MY"/>
        </w:rPr>
      </w:pPr>
    </w:p>
    <w:p w14:paraId="0D168815" w14:textId="627B606F" w:rsidR="0087156A" w:rsidRDefault="006A7B49" w:rsidP="00071AA3">
      <w:pPr>
        <w:adjustRightInd w:val="0"/>
        <w:snapToGrid w:val="0"/>
        <w:spacing w:after="0"/>
        <w:contextualSpacing/>
        <w:rPr>
          <w:rFonts w:cs="Times New Roman"/>
          <w:lang w:val="en-MY"/>
        </w:rPr>
      </w:pPr>
      <w:r>
        <w:rPr>
          <w:rFonts w:cs="Times New Roman"/>
          <w:lang w:val="en-MY"/>
        </w:rPr>
        <w:lastRenderedPageBreak/>
        <w:t xml:space="preserve">As for Inventory Manager, </w:t>
      </w:r>
      <w:r w:rsidR="006A1FC7">
        <w:rPr>
          <w:rFonts w:cs="Times New Roman"/>
          <w:lang w:val="en-MY"/>
        </w:rPr>
        <w:t>they must manually update stock l</w:t>
      </w:r>
      <w:r w:rsidR="00BF6E0E">
        <w:rPr>
          <w:rFonts w:cs="Times New Roman"/>
          <w:lang w:val="en-MY"/>
        </w:rPr>
        <w:t>evels based on authorized PO</w:t>
      </w:r>
      <w:r w:rsidR="00975611">
        <w:rPr>
          <w:rFonts w:cs="Times New Roman"/>
          <w:lang w:val="en-MY"/>
        </w:rPr>
        <w:t xml:space="preserve">. Therefore, it may </w:t>
      </w:r>
      <w:r w:rsidR="00C02F80">
        <w:rPr>
          <w:rFonts w:cs="Times New Roman"/>
          <w:lang w:val="en-MY"/>
        </w:rPr>
        <w:t xml:space="preserve">increase the human error during data input. </w:t>
      </w:r>
      <w:r w:rsidR="005E18B7">
        <w:rPr>
          <w:rFonts w:cs="Times New Roman"/>
          <w:lang w:val="en-MY"/>
        </w:rPr>
        <w:t xml:space="preserve">Plus, </w:t>
      </w:r>
      <w:r w:rsidR="00B83AD7">
        <w:rPr>
          <w:rFonts w:cs="Times New Roman"/>
          <w:lang w:val="en-MY"/>
        </w:rPr>
        <w:t xml:space="preserve">due to the system does not include a stock history record, </w:t>
      </w:r>
      <w:r w:rsidR="00C409AB">
        <w:rPr>
          <w:rFonts w:cs="Times New Roman"/>
          <w:lang w:val="en-MY"/>
        </w:rPr>
        <w:t xml:space="preserve">previous inventory changes cannot be </w:t>
      </w:r>
      <w:r w:rsidR="00724730">
        <w:rPr>
          <w:rFonts w:cs="Times New Roman"/>
          <w:lang w:val="en-MY"/>
        </w:rPr>
        <w:t>reviewe</w:t>
      </w:r>
      <w:r w:rsidR="0056308F">
        <w:rPr>
          <w:rFonts w:cs="Times New Roman"/>
          <w:lang w:val="en-MY"/>
        </w:rPr>
        <w:t xml:space="preserve">d, which makes audit trails and error </w:t>
      </w:r>
      <w:r w:rsidR="00DF11B2">
        <w:rPr>
          <w:rFonts w:cs="Times New Roman"/>
          <w:lang w:val="en-MY"/>
        </w:rPr>
        <w:t>corrections difficult.</w:t>
      </w:r>
    </w:p>
    <w:p w14:paraId="5FAFF4C1" w14:textId="77777777" w:rsidR="00DF11B2" w:rsidRDefault="00DF11B2" w:rsidP="00071AA3">
      <w:pPr>
        <w:adjustRightInd w:val="0"/>
        <w:snapToGrid w:val="0"/>
        <w:spacing w:after="0"/>
        <w:contextualSpacing/>
        <w:rPr>
          <w:rFonts w:cs="Times New Roman"/>
          <w:lang w:val="en-MY"/>
        </w:rPr>
      </w:pPr>
    </w:p>
    <w:p w14:paraId="4239B80D" w14:textId="7443E729" w:rsidR="00DF11B2" w:rsidRPr="001E6CCA" w:rsidRDefault="00DF11B2" w:rsidP="00071AA3">
      <w:pPr>
        <w:adjustRightInd w:val="0"/>
        <w:snapToGrid w:val="0"/>
        <w:spacing w:after="0"/>
        <w:contextualSpacing/>
        <w:rPr>
          <w:rFonts w:cs="Times New Roman"/>
          <w:lang w:val="en-MY"/>
        </w:rPr>
      </w:pPr>
      <w:r>
        <w:rPr>
          <w:rFonts w:cs="Times New Roman"/>
          <w:lang w:val="en-MY"/>
        </w:rPr>
        <w:t xml:space="preserve">Lastly, </w:t>
      </w:r>
      <w:r w:rsidR="002313B2">
        <w:rPr>
          <w:rFonts w:cs="Times New Roman"/>
          <w:lang w:val="en-MY"/>
        </w:rPr>
        <w:t xml:space="preserve">Finance Manager are unable to </w:t>
      </w:r>
      <w:r w:rsidR="006154F4">
        <w:rPr>
          <w:rFonts w:cs="Times New Roman"/>
          <w:lang w:val="en-MY"/>
        </w:rPr>
        <w:t xml:space="preserve">view an overall budget or </w:t>
      </w:r>
      <w:r w:rsidR="002313B2">
        <w:rPr>
          <w:rFonts w:cs="Times New Roman"/>
          <w:lang w:val="en-MY"/>
        </w:rPr>
        <w:t>monitor</w:t>
      </w:r>
      <w:r w:rsidR="003C7FCD">
        <w:rPr>
          <w:rFonts w:cs="Times New Roman"/>
          <w:lang w:val="en-MY"/>
        </w:rPr>
        <w:t xml:space="preserve"> cumulative spending trends across v</w:t>
      </w:r>
      <w:r w:rsidR="00BF2813">
        <w:rPr>
          <w:rFonts w:cs="Times New Roman"/>
          <w:lang w:val="en-MY"/>
        </w:rPr>
        <w:t>arious PO</w:t>
      </w:r>
      <w:r w:rsidR="00C11E9E">
        <w:rPr>
          <w:rFonts w:cs="Times New Roman"/>
          <w:lang w:val="en-MY"/>
        </w:rPr>
        <w:t xml:space="preserve">. It will </w:t>
      </w:r>
      <w:r w:rsidR="00E5507F">
        <w:rPr>
          <w:rFonts w:cs="Times New Roman"/>
          <w:lang w:val="en-MY"/>
        </w:rPr>
        <w:t>be making</w:t>
      </w:r>
      <w:r w:rsidR="00C11E9E">
        <w:rPr>
          <w:rFonts w:cs="Times New Roman"/>
          <w:lang w:val="en-MY"/>
        </w:rPr>
        <w:t xml:space="preserve"> </w:t>
      </w:r>
      <w:r w:rsidR="00C26793">
        <w:rPr>
          <w:rFonts w:cs="Times New Roman"/>
          <w:lang w:val="en-MY"/>
        </w:rPr>
        <w:t>it challenging</w:t>
      </w:r>
      <w:r w:rsidR="00A72551">
        <w:rPr>
          <w:rFonts w:cs="Times New Roman"/>
          <w:lang w:val="en-MY"/>
        </w:rPr>
        <w:t xml:space="preserve"> to estimate or control procurement expenses.</w:t>
      </w:r>
      <w:r w:rsidR="00E5507F">
        <w:rPr>
          <w:rFonts w:cs="Times New Roman"/>
          <w:lang w:val="en-MY"/>
        </w:rPr>
        <w:t xml:space="preserve"> Financial planning is </w:t>
      </w:r>
      <w:r w:rsidR="00526E6A">
        <w:rPr>
          <w:rFonts w:cs="Times New Roman"/>
          <w:lang w:val="en-MY"/>
        </w:rPr>
        <w:t>hampered,</w:t>
      </w:r>
      <w:r w:rsidR="00E5507F">
        <w:rPr>
          <w:rFonts w:cs="Times New Roman"/>
          <w:lang w:val="en-MY"/>
        </w:rPr>
        <w:t xml:space="preserve"> and suppliers payment supervision i</w:t>
      </w:r>
      <w:r w:rsidR="00751C2D">
        <w:rPr>
          <w:rFonts w:cs="Times New Roman"/>
          <w:lang w:val="en-MY"/>
        </w:rPr>
        <w:t>s weakened by this lack of budget clarity</w:t>
      </w:r>
      <w:r w:rsidR="00526E6A">
        <w:rPr>
          <w:rFonts w:cs="Times New Roman"/>
          <w:lang w:val="en-MY"/>
        </w:rPr>
        <w:t>, particularly when vary quantities of purchase.</w:t>
      </w:r>
    </w:p>
    <w:p w14:paraId="61E96545" w14:textId="77777777" w:rsidR="009D04EA" w:rsidRPr="001E6CCA" w:rsidRDefault="009D04EA" w:rsidP="00071AA3">
      <w:pPr>
        <w:adjustRightInd w:val="0"/>
        <w:snapToGrid w:val="0"/>
        <w:spacing w:after="0"/>
        <w:contextualSpacing/>
        <w:rPr>
          <w:rFonts w:cs="Times New Roman"/>
          <w:lang w:val="en-MY"/>
        </w:rPr>
      </w:pPr>
    </w:p>
    <w:p w14:paraId="723388EB" w14:textId="77777777" w:rsidR="009D04EA" w:rsidRPr="001E6CCA" w:rsidRDefault="009D04EA" w:rsidP="00071AA3">
      <w:pPr>
        <w:adjustRightInd w:val="0"/>
        <w:snapToGrid w:val="0"/>
        <w:spacing w:after="0"/>
        <w:contextualSpacing/>
        <w:rPr>
          <w:rFonts w:cs="Times New Roman"/>
          <w:lang w:val="en-MY"/>
        </w:rPr>
      </w:pPr>
    </w:p>
    <w:p w14:paraId="479C2A95" w14:textId="77777777" w:rsidR="009D04EA" w:rsidRPr="001E6CCA" w:rsidRDefault="009D04EA" w:rsidP="00071AA3">
      <w:pPr>
        <w:adjustRightInd w:val="0"/>
        <w:snapToGrid w:val="0"/>
        <w:spacing w:after="0"/>
        <w:contextualSpacing/>
        <w:rPr>
          <w:rFonts w:cs="Times New Roman"/>
          <w:lang w:val="en-MY"/>
        </w:rPr>
      </w:pPr>
    </w:p>
    <w:p w14:paraId="5310BC7F" w14:textId="77777777" w:rsidR="009D04EA" w:rsidRPr="001E6CCA" w:rsidRDefault="009D04EA" w:rsidP="00071AA3">
      <w:pPr>
        <w:adjustRightInd w:val="0"/>
        <w:snapToGrid w:val="0"/>
        <w:spacing w:after="0"/>
        <w:contextualSpacing/>
        <w:rPr>
          <w:rFonts w:cs="Times New Roman"/>
          <w:lang w:val="en-MY"/>
        </w:rPr>
      </w:pPr>
    </w:p>
    <w:p w14:paraId="42A6412E" w14:textId="77777777" w:rsidR="009D04EA" w:rsidRPr="001E6CCA" w:rsidRDefault="009D04EA" w:rsidP="00071AA3">
      <w:pPr>
        <w:adjustRightInd w:val="0"/>
        <w:snapToGrid w:val="0"/>
        <w:spacing w:after="0"/>
        <w:contextualSpacing/>
        <w:rPr>
          <w:rFonts w:cs="Times New Roman"/>
          <w:lang w:val="en-MY"/>
        </w:rPr>
      </w:pPr>
    </w:p>
    <w:p w14:paraId="05E07B05" w14:textId="77777777" w:rsidR="009D04EA" w:rsidRPr="001E6CCA" w:rsidRDefault="009D04EA" w:rsidP="00071AA3">
      <w:pPr>
        <w:adjustRightInd w:val="0"/>
        <w:snapToGrid w:val="0"/>
        <w:spacing w:after="0"/>
        <w:contextualSpacing/>
        <w:rPr>
          <w:rFonts w:cs="Times New Roman"/>
          <w:lang w:val="en-MY"/>
        </w:rPr>
      </w:pPr>
    </w:p>
    <w:p w14:paraId="363BD868" w14:textId="77777777" w:rsidR="009D04EA" w:rsidRPr="001E6CCA" w:rsidRDefault="009D04EA" w:rsidP="00071AA3">
      <w:pPr>
        <w:adjustRightInd w:val="0"/>
        <w:snapToGrid w:val="0"/>
        <w:spacing w:after="0"/>
        <w:contextualSpacing/>
        <w:rPr>
          <w:rFonts w:cs="Times New Roman"/>
          <w:lang w:val="en-MY"/>
        </w:rPr>
      </w:pPr>
    </w:p>
    <w:p w14:paraId="1B80A492" w14:textId="77777777" w:rsidR="009D04EA" w:rsidRPr="001E6CCA" w:rsidRDefault="009D04EA" w:rsidP="00071AA3">
      <w:pPr>
        <w:adjustRightInd w:val="0"/>
        <w:snapToGrid w:val="0"/>
        <w:spacing w:after="0"/>
        <w:contextualSpacing/>
        <w:rPr>
          <w:rFonts w:cs="Times New Roman"/>
          <w:lang w:val="en-MY"/>
        </w:rPr>
      </w:pPr>
    </w:p>
    <w:p w14:paraId="18B429B5" w14:textId="77777777" w:rsidR="009D04EA" w:rsidRPr="001E6CCA" w:rsidRDefault="009D04EA" w:rsidP="00071AA3">
      <w:pPr>
        <w:adjustRightInd w:val="0"/>
        <w:snapToGrid w:val="0"/>
        <w:spacing w:after="0"/>
        <w:contextualSpacing/>
        <w:rPr>
          <w:rFonts w:cs="Times New Roman"/>
          <w:lang w:val="en-MY"/>
        </w:rPr>
      </w:pPr>
    </w:p>
    <w:p w14:paraId="7980E703" w14:textId="77777777" w:rsidR="009D04EA" w:rsidRPr="001E6CCA" w:rsidRDefault="009D04EA" w:rsidP="00071AA3">
      <w:pPr>
        <w:adjustRightInd w:val="0"/>
        <w:snapToGrid w:val="0"/>
        <w:spacing w:after="0"/>
        <w:contextualSpacing/>
        <w:rPr>
          <w:rFonts w:cs="Times New Roman"/>
          <w:lang w:val="en-MY"/>
        </w:rPr>
      </w:pPr>
    </w:p>
    <w:p w14:paraId="3C15DFE1" w14:textId="77777777" w:rsidR="009D04EA" w:rsidRPr="001E6CCA" w:rsidRDefault="009D04EA" w:rsidP="00071AA3">
      <w:pPr>
        <w:adjustRightInd w:val="0"/>
        <w:snapToGrid w:val="0"/>
        <w:spacing w:after="0"/>
        <w:contextualSpacing/>
        <w:rPr>
          <w:rFonts w:cs="Times New Roman"/>
          <w:lang w:val="en-MY"/>
        </w:rPr>
      </w:pPr>
    </w:p>
    <w:p w14:paraId="4610EE33" w14:textId="77777777" w:rsidR="009D04EA" w:rsidRPr="001E6CCA" w:rsidRDefault="009D04EA" w:rsidP="00071AA3">
      <w:pPr>
        <w:adjustRightInd w:val="0"/>
        <w:snapToGrid w:val="0"/>
        <w:spacing w:after="0"/>
        <w:contextualSpacing/>
        <w:rPr>
          <w:rFonts w:cs="Times New Roman"/>
          <w:lang w:val="en-MY"/>
        </w:rPr>
      </w:pPr>
    </w:p>
    <w:p w14:paraId="47E6ECB3" w14:textId="77777777" w:rsidR="005B1368" w:rsidRPr="001E6CCA" w:rsidRDefault="005B1368" w:rsidP="00071AA3">
      <w:pPr>
        <w:adjustRightInd w:val="0"/>
        <w:snapToGrid w:val="0"/>
        <w:spacing w:after="0"/>
        <w:contextualSpacing/>
        <w:rPr>
          <w:rFonts w:cs="Times New Roman"/>
          <w:lang w:val="en-MY"/>
        </w:rPr>
      </w:pPr>
    </w:p>
    <w:p w14:paraId="7F6D1F90" w14:textId="77777777" w:rsidR="001B3DFD" w:rsidRDefault="001B3DFD" w:rsidP="00071AA3">
      <w:pPr>
        <w:adjustRightInd w:val="0"/>
        <w:snapToGrid w:val="0"/>
        <w:spacing w:after="0"/>
        <w:contextualSpacing/>
        <w:jc w:val="left"/>
        <w:rPr>
          <w:rFonts w:eastAsiaTheme="majorEastAsia" w:cs="Times New Roman"/>
          <w:b/>
          <w:kern w:val="2"/>
          <w:sz w:val="32"/>
          <w:szCs w:val="40"/>
          <w:lang w:val="en-MY"/>
          <w14:ligatures w14:val="standardContextual"/>
        </w:rPr>
      </w:pPr>
      <w:r>
        <w:rPr>
          <w:rFonts w:cs="Times New Roman"/>
        </w:rPr>
        <w:br w:type="page"/>
      </w:r>
    </w:p>
    <w:p w14:paraId="116E2BB4" w14:textId="408946E6" w:rsidR="00FC09C0" w:rsidRPr="001E6CCA" w:rsidRDefault="00FC09C0" w:rsidP="00071AA3">
      <w:pPr>
        <w:pStyle w:val="Heading1"/>
        <w:adjustRightInd w:val="0"/>
        <w:snapToGrid w:val="0"/>
        <w:spacing w:before="0" w:after="0" w:line="360" w:lineRule="auto"/>
        <w:contextualSpacing/>
        <w:rPr>
          <w:rFonts w:cs="Times New Roman"/>
        </w:rPr>
      </w:pPr>
      <w:bookmarkStart w:id="93" w:name="_Toc199772217"/>
      <w:bookmarkStart w:id="94" w:name="_Toc199772261"/>
      <w:bookmarkStart w:id="95" w:name="_Toc199772417"/>
      <w:bookmarkStart w:id="96" w:name="_Toc199885260"/>
      <w:r w:rsidRPr="001E6CCA">
        <w:rPr>
          <w:rFonts w:cs="Times New Roman"/>
        </w:rPr>
        <w:lastRenderedPageBreak/>
        <w:t>6.0 Conclusion</w:t>
      </w:r>
      <w:bookmarkEnd w:id="93"/>
      <w:bookmarkEnd w:id="94"/>
      <w:bookmarkEnd w:id="95"/>
      <w:bookmarkEnd w:id="96"/>
    </w:p>
    <w:p w14:paraId="5FBC71DE" w14:textId="2096DDD5" w:rsidR="00104526" w:rsidRPr="001E6CCA" w:rsidRDefault="00104526" w:rsidP="00071AA3">
      <w:pPr>
        <w:adjustRightInd w:val="0"/>
        <w:snapToGrid w:val="0"/>
        <w:spacing w:after="0"/>
        <w:contextualSpacing/>
        <w:rPr>
          <w:rFonts w:cs="Times New Roman"/>
          <w:lang w:val="en-MY"/>
        </w:rPr>
      </w:pPr>
      <w:r w:rsidRPr="001E6CCA">
        <w:rPr>
          <w:rFonts w:cs="Times New Roman"/>
          <w:lang w:val="en-MY"/>
        </w:rPr>
        <w:t>The development of the Automated Purchase Order Management System (OWSB) has demonstrated the practical application of Object-Oriented Programming (OOP) concepts in a real-world procurement environment. By designing a Java-based application, the system successfully models key business entities such as users, items, suppliers, purchase requisitions, and purchase orders using appropriate classes, attributes, and methods. The assignment showcases core OOP principles including encapsulation, inheritance, and polymorphism to ensure code reusability, modularity, and maintainability.</w:t>
      </w:r>
    </w:p>
    <w:p w14:paraId="0EA0AD3D" w14:textId="77777777" w:rsidR="00104526" w:rsidRPr="001E6CCA" w:rsidRDefault="00104526" w:rsidP="00071AA3">
      <w:pPr>
        <w:adjustRightInd w:val="0"/>
        <w:snapToGrid w:val="0"/>
        <w:spacing w:after="0"/>
        <w:contextualSpacing/>
        <w:rPr>
          <w:rFonts w:cs="Times New Roman"/>
          <w:lang w:val="en-MY"/>
        </w:rPr>
      </w:pPr>
    </w:p>
    <w:p w14:paraId="5E15F7F0" w14:textId="7AB8380D" w:rsidR="00104526" w:rsidRDefault="00104526" w:rsidP="00071AA3">
      <w:pPr>
        <w:adjustRightInd w:val="0"/>
        <w:snapToGrid w:val="0"/>
        <w:spacing w:after="0"/>
        <w:contextualSpacing/>
        <w:rPr>
          <w:rFonts w:cs="Times New Roman"/>
          <w:lang w:val="en-MY"/>
        </w:rPr>
      </w:pPr>
      <w:r w:rsidRPr="001E6CCA">
        <w:rPr>
          <w:rFonts w:cs="Times New Roman"/>
          <w:lang w:val="en-MY"/>
        </w:rPr>
        <w:t xml:space="preserve">Moreover, </w:t>
      </w:r>
      <w:r w:rsidR="00931A93" w:rsidRPr="001E6CCA">
        <w:rPr>
          <w:rFonts w:cs="Times New Roman"/>
          <w:lang w:val="en-MY"/>
        </w:rPr>
        <w:t>role-based</w:t>
      </w:r>
      <w:r w:rsidRPr="001E6CCA">
        <w:rPr>
          <w:rFonts w:cs="Times New Roman"/>
          <w:lang w:val="en-MY"/>
        </w:rPr>
        <w:t xml:space="preserve"> access control was implemented to ensure that each user type. Sales Manager, Purchase Manager, Inventory Manager, Finance Manager, and Administrator just can access the functionalities specific to their responsibilities. This separation of roles not only improves system security but also mirrors real organizational structures, thereby enhancing system usability and data integrity.</w:t>
      </w:r>
    </w:p>
    <w:p w14:paraId="1D551898" w14:textId="77777777" w:rsidR="00104526" w:rsidRPr="001E6CCA" w:rsidRDefault="00104526" w:rsidP="00071AA3">
      <w:pPr>
        <w:adjustRightInd w:val="0"/>
        <w:snapToGrid w:val="0"/>
        <w:spacing w:after="0"/>
        <w:contextualSpacing/>
        <w:rPr>
          <w:rFonts w:cs="Times New Roman"/>
          <w:lang w:val="en-MY"/>
        </w:rPr>
      </w:pPr>
    </w:p>
    <w:p w14:paraId="42C31901" w14:textId="1E6C7985" w:rsidR="00104526" w:rsidRPr="001E6CCA" w:rsidRDefault="00104526" w:rsidP="00071AA3">
      <w:pPr>
        <w:adjustRightInd w:val="0"/>
        <w:snapToGrid w:val="0"/>
        <w:spacing w:after="0"/>
        <w:contextualSpacing/>
        <w:rPr>
          <w:rFonts w:cs="Times New Roman"/>
          <w:lang w:val="en-MY"/>
        </w:rPr>
      </w:pPr>
      <w:r w:rsidRPr="001E6CCA">
        <w:rPr>
          <w:rFonts w:cs="Times New Roman"/>
          <w:lang w:val="en-MY"/>
        </w:rPr>
        <w:t xml:space="preserve">In short, this assignment has successfully fulfilled its objectives by integrating system design, role-based logic, and file handling into a comprehensive purchase order management solution tailored for Omega Wholesale </w:t>
      </w:r>
      <w:proofErr w:type="spellStart"/>
      <w:r w:rsidRPr="001E6CCA">
        <w:rPr>
          <w:rFonts w:cs="Times New Roman"/>
          <w:lang w:val="en-MY"/>
        </w:rPr>
        <w:t>Sdn</w:t>
      </w:r>
      <w:proofErr w:type="spellEnd"/>
      <w:r w:rsidRPr="001E6CCA">
        <w:rPr>
          <w:rFonts w:cs="Times New Roman"/>
          <w:lang w:val="en-MY"/>
        </w:rPr>
        <w:t xml:space="preserve"> Bhd.</w:t>
      </w:r>
    </w:p>
    <w:p w14:paraId="26519764" w14:textId="77777777" w:rsidR="009A3A21" w:rsidRPr="001E6CCA" w:rsidRDefault="009A3A21" w:rsidP="00071AA3">
      <w:pPr>
        <w:adjustRightInd w:val="0"/>
        <w:snapToGrid w:val="0"/>
        <w:spacing w:after="0"/>
        <w:contextualSpacing/>
        <w:rPr>
          <w:rFonts w:cs="Times New Roman"/>
          <w:lang w:val="en-MY"/>
        </w:rPr>
      </w:pPr>
    </w:p>
    <w:p w14:paraId="78EE3AE8" w14:textId="77777777" w:rsidR="00613D57" w:rsidRPr="001E6CCA" w:rsidRDefault="00613D57" w:rsidP="00071AA3">
      <w:pPr>
        <w:adjustRightInd w:val="0"/>
        <w:snapToGrid w:val="0"/>
        <w:spacing w:after="0"/>
        <w:contextualSpacing/>
        <w:rPr>
          <w:rFonts w:cs="Times New Roman"/>
          <w:lang w:val="en-MY"/>
        </w:rPr>
      </w:pPr>
    </w:p>
    <w:p w14:paraId="2D6C196A" w14:textId="77777777" w:rsidR="00613D57" w:rsidRPr="001E6CCA" w:rsidRDefault="00613D57" w:rsidP="00071AA3">
      <w:pPr>
        <w:adjustRightInd w:val="0"/>
        <w:snapToGrid w:val="0"/>
        <w:spacing w:after="0"/>
        <w:contextualSpacing/>
        <w:rPr>
          <w:rFonts w:cs="Times New Roman"/>
          <w:lang w:val="en-MY"/>
        </w:rPr>
      </w:pPr>
    </w:p>
    <w:p w14:paraId="562647C1" w14:textId="77777777" w:rsidR="00613D57" w:rsidRPr="001E6CCA" w:rsidRDefault="00613D57" w:rsidP="00071AA3">
      <w:pPr>
        <w:adjustRightInd w:val="0"/>
        <w:snapToGrid w:val="0"/>
        <w:spacing w:after="0"/>
        <w:contextualSpacing/>
        <w:rPr>
          <w:rFonts w:cs="Times New Roman"/>
          <w:lang w:val="en-MY"/>
        </w:rPr>
      </w:pPr>
    </w:p>
    <w:p w14:paraId="0F536CF1" w14:textId="77777777" w:rsidR="00613D57" w:rsidRPr="001E6CCA" w:rsidRDefault="00613D57" w:rsidP="00071AA3">
      <w:pPr>
        <w:adjustRightInd w:val="0"/>
        <w:snapToGrid w:val="0"/>
        <w:spacing w:after="0"/>
        <w:contextualSpacing/>
        <w:rPr>
          <w:rFonts w:cs="Times New Roman"/>
          <w:lang w:val="en-MY"/>
        </w:rPr>
      </w:pPr>
    </w:p>
    <w:p w14:paraId="729323A4" w14:textId="77777777" w:rsidR="009A3A21" w:rsidRPr="001E6CCA" w:rsidRDefault="009A3A21" w:rsidP="00071AA3">
      <w:pPr>
        <w:adjustRightInd w:val="0"/>
        <w:snapToGrid w:val="0"/>
        <w:spacing w:after="0"/>
        <w:contextualSpacing/>
        <w:rPr>
          <w:rFonts w:cs="Times New Roman"/>
          <w:lang w:val="en-MY"/>
        </w:rPr>
      </w:pPr>
    </w:p>
    <w:p w14:paraId="3920EAC0" w14:textId="77777777" w:rsidR="00DC3057" w:rsidRDefault="00DC3057" w:rsidP="00071AA3">
      <w:pPr>
        <w:adjustRightInd w:val="0"/>
        <w:snapToGrid w:val="0"/>
        <w:spacing w:after="0"/>
        <w:contextualSpacing/>
        <w:rPr>
          <w:rFonts w:cs="Times New Roman"/>
          <w:lang w:val="en-MY"/>
        </w:rPr>
      </w:pPr>
    </w:p>
    <w:p w14:paraId="784371E0" w14:textId="77777777" w:rsidR="00DC3057" w:rsidRDefault="00DC3057" w:rsidP="00071AA3">
      <w:pPr>
        <w:adjustRightInd w:val="0"/>
        <w:snapToGrid w:val="0"/>
        <w:spacing w:after="0"/>
        <w:contextualSpacing/>
        <w:rPr>
          <w:rFonts w:cs="Times New Roman"/>
          <w:lang w:val="en-MY"/>
        </w:rPr>
      </w:pPr>
    </w:p>
    <w:p w14:paraId="34E90B29" w14:textId="77777777" w:rsidR="00DC3057" w:rsidRDefault="00DC3057" w:rsidP="00071AA3">
      <w:pPr>
        <w:adjustRightInd w:val="0"/>
        <w:snapToGrid w:val="0"/>
        <w:spacing w:after="0"/>
        <w:contextualSpacing/>
        <w:rPr>
          <w:rFonts w:cs="Times New Roman"/>
          <w:lang w:val="en-MY"/>
        </w:rPr>
      </w:pPr>
    </w:p>
    <w:p w14:paraId="4E364DC8" w14:textId="77777777" w:rsidR="00DC3057" w:rsidRDefault="00DC3057" w:rsidP="00071AA3">
      <w:pPr>
        <w:adjustRightInd w:val="0"/>
        <w:snapToGrid w:val="0"/>
        <w:spacing w:after="0"/>
        <w:contextualSpacing/>
        <w:rPr>
          <w:rFonts w:cs="Times New Roman"/>
          <w:lang w:val="en-MY"/>
        </w:rPr>
      </w:pPr>
    </w:p>
    <w:p w14:paraId="59F285E6" w14:textId="77777777" w:rsidR="00DC3057" w:rsidRPr="001E6CCA" w:rsidRDefault="00DC3057" w:rsidP="00071AA3">
      <w:pPr>
        <w:adjustRightInd w:val="0"/>
        <w:snapToGrid w:val="0"/>
        <w:spacing w:after="0"/>
        <w:contextualSpacing/>
        <w:rPr>
          <w:rFonts w:cs="Times New Roman"/>
          <w:lang w:val="en-MY"/>
        </w:rPr>
      </w:pPr>
    </w:p>
    <w:p w14:paraId="536D3062" w14:textId="77777777" w:rsidR="00EE2B02" w:rsidRDefault="00EE2B02" w:rsidP="00071AA3">
      <w:pPr>
        <w:adjustRightInd w:val="0"/>
        <w:snapToGrid w:val="0"/>
        <w:spacing w:after="0"/>
        <w:contextualSpacing/>
        <w:jc w:val="left"/>
        <w:rPr>
          <w:rFonts w:eastAsiaTheme="majorEastAsia" w:cs="Times New Roman"/>
          <w:b/>
          <w:kern w:val="2"/>
          <w:sz w:val="32"/>
          <w:szCs w:val="40"/>
          <w:lang w:val="en-MY"/>
          <w14:ligatures w14:val="standardContextual"/>
        </w:rPr>
      </w:pPr>
      <w:bookmarkStart w:id="97" w:name="_Toc199772218"/>
      <w:bookmarkStart w:id="98" w:name="_Toc199772262"/>
      <w:bookmarkStart w:id="99" w:name="_Toc199772418"/>
      <w:r>
        <w:rPr>
          <w:rFonts w:cs="Times New Roman"/>
        </w:rPr>
        <w:br w:type="page"/>
      </w:r>
    </w:p>
    <w:p w14:paraId="77CD4764" w14:textId="6B2C5EEA" w:rsidR="00FC09C0" w:rsidRDefault="00814C2B" w:rsidP="00071AA3">
      <w:pPr>
        <w:pStyle w:val="Heading1"/>
        <w:adjustRightInd w:val="0"/>
        <w:snapToGrid w:val="0"/>
        <w:spacing w:before="0" w:after="0" w:line="360" w:lineRule="auto"/>
        <w:contextualSpacing/>
        <w:rPr>
          <w:rFonts w:cs="Times New Roman"/>
        </w:rPr>
      </w:pPr>
      <w:r>
        <w:rPr>
          <w:rFonts w:cs="Times New Roman"/>
        </w:rPr>
        <w:lastRenderedPageBreak/>
        <w:t xml:space="preserve"> </w:t>
      </w:r>
      <w:bookmarkStart w:id="100" w:name="_Toc199885261"/>
      <w:r w:rsidR="00FC09C0" w:rsidRPr="001E6CCA">
        <w:rPr>
          <w:rFonts w:cs="Times New Roman"/>
        </w:rPr>
        <w:t>7.0 References</w:t>
      </w:r>
      <w:bookmarkEnd w:id="97"/>
      <w:bookmarkEnd w:id="98"/>
      <w:bookmarkEnd w:id="99"/>
      <w:bookmarkEnd w:id="100"/>
    </w:p>
    <w:p w14:paraId="628F2F4A" w14:textId="2271F68A" w:rsidR="001B3DFD" w:rsidRPr="00945E99" w:rsidRDefault="00420704" w:rsidP="00071AA3">
      <w:pPr>
        <w:pStyle w:val="ListParagraph"/>
        <w:numPr>
          <w:ilvl w:val="0"/>
          <w:numId w:val="30"/>
        </w:numPr>
        <w:adjustRightInd w:val="0"/>
        <w:snapToGrid w:val="0"/>
        <w:spacing w:after="0" w:line="360" w:lineRule="auto"/>
        <w:rPr>
          <w:rFonts w:ascii="Times New Roman" w:hAnsi="Times New Roman" w:cs="Times New Roman"/>
        </w:rPr>
      </w:pPr>
      <w:r w:rsidRPr="00420704">
        <w:rPr>
          <w:rFonts w:ascii="Times New Roman" w:hAnsi="Times New Roman" w:cs="Times New Roman"/>
        </w:rPr>
        <w:t>W3schools. (2019). </w:t>
      </w:r>
      <w:r w:rsidRPr="00420704">
        <w:rPr>
          <w:rFonts w:ascii="Times New Roman" w:hAnsi="Times New Roman" w:cs="Times New Roman"/>
          <w:i/>
        </w:rPr>
        <w:t>Java Tutorial</w:t>
      </w:r>
      <w:r w:rsidRPr="00420704">
        <w:rPr>
          <w:rFonts w:ascii="Times New Roman" w:hAnsi="Times New Roman" w:cs="Times New Roman"/>
        </w:rPr>
        <w:t xml:space="preserve">. W3schools.com. </w:t>
      </w:r>
      <w:hyperlink r:id="rId131" w:history="1">
        <w:r w:rsidRPr="00945E99">
          <w:rPr>
            <w:rStyle w:val="Hyperlink"/>
            <w:rFonts w:ascii="Times New Roman" w:hAnsi="Times New Roman" w:cs="Times New Roman"/>
          </w:rPr>
          <w:t>https://www.w3schools.com/java/default.asp</w:t>
        </w:r>
      </w:hyperlink>
    </w:p>
    <w:p w14:paraId="0B68B795" w14:textId="2401B47D" w:rsidR="00910343" w:rsidRPr="00910343" w:rsidRDefault="00085A3F" w:rsidP="00071AA3">
      <w:pPr>
        <w:pStyle w:val="ListParagraph"/>
        <w:numPr>
          <w:ilvl w:val="0"/>
          <w:numId w:val="30"/>
        </w:numPr>
        <w:adjustRightInd w:val="0"/>
        <w:snapToGrid w:val="0"/>
        <w:spacing w:after="0" w:line="360" w:lineRule="auto"/>
        <w:rPr>
          <w:rFonts w:ascii="Times New Roman" w:hAnsi="Times New Roman" w:cs="Times New Roman"/>
        </w:rPr>
      </w:pPr>
      <w:r w:rsidRPr="00085A3F">
        <w:rPr>
          <w:rFonts w:ascii="Times New Roman" w:hAnsi="Times New Roman" w:cs="Times New Roman"/>
          <w:lang w:val="en-GB"/>
        </w:rPr>
        <w:t>Gillis, A. (2024, June). </w:t>
      </w:r>
      <w:r w:rsidRPr="00085A3F">
        <w:rPr>
          <w:rFonts w:ascii="Times New Roman" w:hAnsi="Times New Roman" w:cs="Times New Roman"/>
          <w:i/>
          <w:iCs/>
          <w:lang w:val="en-GB"/>
        </w:rPr>
        <w:t>What Is Object-Oriented Programming (OOP)?</w:t>
      </w:r>
      <w:r w:rsidRPr="00085A3F">
        <w:rPr>
          <w:rFonts w:ascii="Times New Roman" w:hAnsi="Times New Roman" w:cs="Times New Roman"/>
          <w:lang w:val="en-GB"/>
        </w:rPr>
        <w:t xml:space="preserve"> (S. Lewis, Ed.). TechTarget. </w:t>
      </w:r>
      <w:hyperlink r:id="rId132" w:history="1">
        <w:r w:rsidR="00910343" w:rsidRPr="00E718E9">
          <w:rPr>
            <w:rStyle w:val="Hyperlink"/>
            <w:rFonts w:ascii="Times New Roman" w:hAnsi="Times New Roman" w:cs="Times New Roman"/>
            <w:lang w:val="en-GB"/>
          </w:rPr>
          <w:t>https://www.techtarget.com/searchapparchitecture/definition/object-oriented-programming-OOP</w:t>
        </w:r>
      </w:hyperlink>
    </w:p>
    <w:p w14:paraId="5BE23F03" w14:textId="5935960C" w:rsidR="3702BBA4" w:rsidRPr="00135E43" w:rsidRDefault="00135E43" w:rsidP="00071AA3">
      <w:pPr>
        <w:pStyle w:val="ListParagraph"/>
        <w:numPr>
          <w:ilvl w:val="0"/>
          <w:numId w:val="30"/>
        </w:numPr>
        <w:adjustRightInd w:val="0"/>
        <w:snapToGrid w:val="0"/>
        <w:spacing w:after="0" w:line="360" w:lineRule="auto"/>
        <w:rPr>
          <w:rFonts w:ascii="Times New Roman" w:hAnsi="Times New Roman" w:cs="Times New Roman"/>
        </w:rPr>
      </w:pPr>
      <w:r w:rsidRPr="00135E43">
        <w:rPr>
          <w:rFonts w:ascii="Times New Roman" w:hAnsi="Times New Roman" w:cs="Times New Roman"/>
          <w:lang w:val="en-GB"/>
        </w:rPr>
        <w:t>Visual Paradigm. (2019). </w:t>
      </w:r>
      <w:r w:rsidRPr="00135E43">
        <w:rPr>
          <w:rFonts w:ascii="Times New Roman" w:hAnsi="Times New Roman" w:cs="Times New Roman"/>
          <w:i/>
          <w:iCs/>
          <w:lang w:val="en-GB"/>
        </w:rPr>
        <w:t>What is Use Case Diagram?</w:t>
      </w:r>
      <w:r w:rsidRPr="00135E43">
        <w:rPr>
          <w:rFonts w:ascii="Times New Roman" w:hAnsi="Times New Roman" w:cs="Times New Roman"/>
          <w:lang w:val="en-GB"/>
        </w:rPr>
        <w:t xml:space="preserve"> Visual-Paradigm.com. </w:t>
      </w:r>
      <w:hyperlink r:id="rId133" w:history="1">
        <w:r w:rsidRPr="00E718E9">
          <w:rPr>
            <w:rStyle w:val="Hyperlink"/>
            <w:rFonts w:ascii="Times New Roman" w:hAnsi="Times New Roman" w:cs="Times New Roman"/>
            <w:lang w:val="en-GB"/>
          </w:rPr>
          <w:t>https://www.visual-paradigm.com/guide/uml-unified-modeling-language/what-is-use-case-diagram/</w:t>
        </w:r>
      </w:hyperlink>
    </w:p>
    <w:p w14:paraId="0BBA7CA5" w14:textId="34AE8D36" w:rsidR="00691118" w:rsidRDefault="002767D5" w:rsidP="00071AA3">
      <w:pPr>
        <w:pStyle w:val="ListParagraph"/>
        <w:numPr>
          <w:ilvl w:val="0"/>
          <w:numId w:val="30"/>
        </w:numPr>
        <w:adjustRightInd w:val="0"/>
        <w:snapToGrid w:val="0"/>
        <w:spacing w:after="0" w:line="360" w:lineRule="auto"/>
        <w:rPr>
          <w:rFonts w:ascii="Times New Roman" w:hAnsi="Times New Roman" w:cs="Times New Roman"/>
        </w:rPr>
      </w:pPr>
      <w:r w:rsidRPr="002767D5">
        <w:rPr>
          <w:rFonts w:ascii="Times New Roman" w:hAnsi="Times New Roman" w:cs="Times New Roman"/>
        </w:rPr>
        <w:t xml:space="preserve">Online, S. (2023, December 29). Method overloading in java - </w:t>
      </w:r>
      <w:proofErr w:type="spellStart"/>
      <w:r w:rsidRPr="002767D5">
        <w:rPr>
          <w:rFonts w:ascii="Times New Roman" w:hAnsi="Times New Roman" w:cs="Times New Roman"/>
        </w:rPr>
        <w:t>shiksha</w:t>
      </w:r>
      <w:proofErr w:type="spellEnd"/>
      <w:r w:rsidRPr="002767D5">
        <w:rPr>
          <w:rFonts w:ascii="Times New Roman" w:hAnsi="Times New Roman" w:cs="Times New Roman"/>
        </w:rPr>
        <w:t xml:space="preserve"> online. Shiksha.com. </w:t>
      </w:r>
      <w:hyperlink r:id="rId134" w:anchor=":~:text=Method%20overloading%20in%20Java%20means,different%20data%20types%20of%20arguments" w:history="1">
        <w:r w:rsidR="0055269A" w:rsidRPr="005B1C84">
          <w:rPr>
            <w:rStyle w:val="Hyperlink"/>
            <w:rFonts w:ascii="Times New Roman" w:hAnsi="Times New Roman" w:cs="Times New Roman"/>
          </w:rPr>
          <w:t>https://www.shiksha.com/online-courses/articles/method-overloading-in-java/#:~:text=Method%20overloading%20in%20Java%20means,different%20data%20types%20of%20arguments</w:t>
        </w:r>
      </w:hyperlink>
      <w:r w:rsidR="0091757A" w:rsidRPr="0091757A">
        <w:rPr>
          <w:rFonts w:ascii="Times New Roman" w:hAnsi="Times New Roman" w:cs="Times New Roman"/>
        </w:rPr>
        <w:t>.</w:t>
      </w:r>
    </w:p>
    <w:p w14:paraId="4593058B" w14:textId="07C87D4D" w:rsidR="0055269A" w:rsidRDefault="00AF40F8" w:rsidP="00071AA3">
      <w:pPr>
        <w:pStyle w:val="ListParagraph"/>
        <w:numPr>
          <w:ilvl w:val="0"/>
          <w:numId w:val="30"/>
        </w:numPr>
        <w:adjustRightInd w:val="0"/>
        <w:snapToGrid w:val="0"/>
        <w:spacing w:after="0" w:line="360" w:lineRule="auto"/>
        <w:rPr>
          <w:rFonts w:ascii="Times New Roman" w:hAnsi="Times New Roman" w:cs="Times New Roman"/>
        </w:rPr>
      </w:pPr>
      <w:r w:rsidRPr="00AF40F8">
        <w:rPr>
          <w:rFonts w:ascii="Times New Roman" w:hAnsi="Times New Roman" w:cs="Times New Roman"/>
          <w:lang w:val="en-GB"/>
        </w:rPr>
        <w:t xml:space="preserve">Sandhu, R., Coyne, E. J., Feinstein, H. L., &amp; Youman, C. E. (1996). Role-based access control models. </w:t>
      </w:r>
      <w:r w:rsidRPr="00AF40F8">
        <w:rPr>
          <w:rFonts w:ascii="Times New Roman" w:hAnsi="Times New Roman" w:cs="Times New Roman"/>
          <w:i/>
          <w:iCs/>
          <w:lang w:val="en-GB"/>
        </w:rPr>
        <w:t>IEEE Computer, 29</w:t>
      </w:r>
      <w:r w:rsidRPr="00AF40F8">
        <w:rPr>
          <w:rFonts w:ascii="Times New Roman" w:hAnsi="Times New Roman" w:cs="Times New Roman"/>
          <w:lang w:val="en-GB"/>
        </w:rPr>
        <w:t xml:space="preserve">(2), 38–47. </w:t>
      </w:r>
      <w:hyperlink r:id="rId135" w:tgtFrame="_new" w:history="1">
        <w:r w:rsidRPr="00AF40F8">
          <w:rPr>
            <w:rStyle w:val="Hyperlink"/>
            <w:rFonts w:ascii="Times New Roman" w:hAnsi="Times New Roman" w:cs="Times New Roman"/>
            <w:lang w:val="en-GB"/>
          </w:rPr>
          <w:t>https://doi.org/10.1109/2.485845</w:t>
        </w:r>
      </w:hyperlink>
    </w:p>
    <w:p w14:paraId="1C5AED8E" w14:textId="77777777" w:rsidR="00183377" w:rsidRPr="00183377" w:rsidRDefault="00183377" w:rsidP="00071AA3">
      <w:pPr>
        <w:pStyle w:val="NormalWeb"/>
        <w:numPr>
          <w:ilvl w:val="0"/>
          <w:numId w:val="30"/>
        </w:numPr>
        <w:adjustRightInd w:val="0"/>
        <w:snapToGrid w:val="0"/>
        <w:spacing w:before="0" w:beforeAutospacing="0" w:after="0" w:afterAutospacing="0" w:line="360" w:lineRule="auto"/>
        <w:contextualSpacing/>
        <w:rPr>
          <w:lang w:val="en-US"/>
        </w:rPr>
      </w:pPr>
      <w:r w:rsidRPr="00183377">
        <w:rPr>
          <w:rStyle w:val="Strong"/>
          <w:rFonts w:eastAsiaTheme="majorEastAsia"/>
          <w:b w:val="0"/>
          <w:bCs w:val="0"/>
        </w:rPr>
        <w:t xml:space="preserve">Oracle. (2024). </w:t>
      </w:r>
      <w:r w:rsidRPr="00CC22B7">
        <w:rPr>
          <w:rStyle w:val="Emphasis"/>
          <w:rFonts w:eastAsiaTheme="majorEastAsia"/>
        </w:rPr>
        <w:t>Creating a GUI with Swing</w:t>
      </w:r>
      <w:r w:rsidRPr="00183377">
        <w:rPr>
          <w:rStyle w:val="Strong"/>
          <w:rFonts w:eastAsiaTheme="majorEastAsia"/>
          <w:b w:val="0"/>
          <w:bCs w:val="0"/>
        </w:rPr>
        <w:t xml:space="preserve">. Java Tutorials. </w:t>
      </w:r>
      <w:hyperlink r:id="rId136" w:tgtFrame="_new" w:history="1">
        <w:r w:rsidRPr="00183377">
          <w:rPr>
            <w:rStyle w:val="Hyperlink"/>
            <w:rFonts w:eastAsiaTheme="majorEastAsia"/>
          </w:rPr>
          <w:t>https://docs.oracle.com/javase/tutorial/uiswing/</w:t>
        </w:r>
      </w:hyperlink>
    </w:p>
    <w:p w14:paraId="4BA3B5F8" w14:textId="1F9B7E3A" w:rsidR="00457DC3" w:rsidRPr="00457DC3" w:rsidRDefault="008B3DE8" w:rsidP="00071AA3">
      <w:pPr>
        <w:pStyle w:val="ListParagraph"/>
        <w:numPr>
          <w:ilvl w:val="0"/>
          <w:numId w:val="30"/>
        </w:numPr>
        <w:adjustRightInd w:val="0"/>
        <w:snapToGrid w:val="0"/>
        <w:spacing w:after="0" w:line="360" w:lineRule="auto"/>
        <w:rPr>
          <w:rFonts w:ascii="Times New Roman" w:hAnsi="Times New Roman" w:cs="Times New Roman"/>
        </w:rPr>
      </w:pPr>
      <w:r w:rsidRPr="008B3DE8">
        <w:rPr>
          <w:rFonts w:ascii="Times New Roman" w:hAnsi="Times New Roman" w:cs="Times New Roman"/>
          <w:lang w:val="en-GB"/>
        </w:rPr>
        <w:t xml:space="preserve">Oracle. (n.d.). </w:t>
      </w:r>
      <w:r w:rsidRPr="008B3DE8">
        <w:rPr>
          <w:rFonts w:ascii="Times New Roman" w:hAnsi="Times New Roman" w:cs="Times New Roman"/>
          <w:i/>
          <w:iCs/>
          <w:lang w:val="en-GB"/>
        </w:rPr>
        <w:t>Java Platform SE 8: Class BufferedReader</w:t>
      </w:r>
      <w:r w:rsidRPr="008B3DE8">
        <w:rPr>
          <w:rFonts w:ascii="Times New Roman" w:hAnsi="Times New Roman" w:cs="Times New Roman"/>
          <w:lang w:val="en-GB"/>
        </w:rPr>
        <w:t xml:space="preserve">. Retrieved June 3, 2025, from </w:t>
      </w:r>
      <w:hyperlink r:id="rId137" w:tgtFrame="_new" w:history="1">
        <w:r w:rsidRPr="008B3DE8">
          <w:rPr>
            <w:rStyle w:val="Hyperlink"/>
            <w:rFonts w:ascii="Times New Roman" w:hAnsi="Times New Roman" w:cs="Times New Roman"/>
            <w:lang w:val="en-GB"/>
          </w:rPr>
          <w:t>https://docs.oracle.com/javase/8/docs/api/java/io/BufferedReader.html</w:t>
        </w:r>
      </w:hyperlink>
    </w:p>
    <w:p w14:paraId="5B8CC705" w14:textId="64D36733" w:rsidR="001B3DFD" w:rsidRPr="00A3115F" w:rsidRDefault="00B95E8B" w:rsidP="00A3115F">
      <w:pPr>
        <w:pStyle w:val="ListParagraph"/>
        <w:numPr>
          <w:ilvl w:val="0"/>
          <w:numId w:val="30"/>
        </w:numPr>
        <w:adjustRightInd w:val="0"/>
        <w:snapToGrid w:val="0"/>
        <w:spacing w:after="0" w:line="360" w:lineRule="auto"/>
        <w:rPr>
          <w:rFonts w:ascii="Times New Roman" w:hAnsi="Times New Roman" w:cs="Times New Roman"/>
        </w:rPr>
      </w:pPr>
      <w:r w:rsidRPr="00B95E8B">
        <w:rPr>
          <w:rFonts w:ascii="Times New Roman" w:hAnsi="Times New Roman" w:cs="Times New Roman"/>
          <w:lang w:val="en-GB"/>
        </w:rPr>
        <w:t xml:space="preserve">Oracle. (n.d.). </w:t>
      </w:r>
      <w:r w:rsidRPr="00B95E8B">
        <w:rPr>
          <w:rFonts w:ascii="Times New Roman" w:hAnsi="Times New Roman" w:cs="Times New Roman"/>
          <w:i/>
          <w:iCs/>
          <w:lang w:val="en-GB"/>
        </w:rPr>
        <w:t>Creating a GUI with Swing</w:t>
      </w:r>
      <w:r w:rsidRPr="00B95E8B">
        <w:rPr>
          <w:rFonts w:ascii="Times New Roman" w:hAnsi="Times New Roman" w:cs="Times New Roman"/>
          <w:lang w:val="en-GB"/>
        </w:rPr>
        <w:t xml:space="preserve">. The Java™ Tutorials. Retrieved June 3, 2025, from </w:t>
      </w:r>
      <w:hyperlink r:id="rId138" w:tgtFrame="_new" w:history="1">
        <w:r w:rsidRPr="00B95E8B">
          <w:rPr>
            <w:rStyle w:val="Hyperlink"/>
            <w:rFonts w:ascii="Times New Roman" w:hAnsi="Times New Roman" w:cs="Times New Roman"/>
            <w:lang w:val="en-GB"/>
          </w:rPr>
          <w:t>https://docs.oracle.com/javase/tutorial/uiswing/</w:t>
        </w:r>
      </w:hyperlink>
      <w:r w:rsidR="001B3DFD">
        <w:br/>
      </w:r>
    </w:p>
    <w:p w14:paraId="3FB55662" w14:textId="77777777" w:rsidR="001B3DFD" w:rsidRDefault="001B3DFD" w:rsidP="00071AA3">
      <w:pPr>
        <w:adjustRightInd w:val="0"/>
        <w:snapToGrid w:val="0"/>
        <w:spacing w:after="0"/>
        <w:contextualSpacing/>
        <w:jc w:val="left"/>
        <w:rPr>
          <w:rFonts w:eastAsiaTheme="majorEastAsia" w:cstheme="majorBidi"/>
          <w:b/>
          <w:kern w:val="2"/>
          <w:sz w:val="32"/>
          <w:szCs w:val="40"/>
          <w:lang w:val="en-MY"/>
          <w14:ligatures w14:val="standardContextual"/>
        </w:rPr>
      </w:pPr>
      <w:r>
        <w:br w:type="page"/>
      </w:r>
    </w:p>
    <w:p w14:paraId="4F5E5482" w14:textId="361E11EC" w:rsidR="00357B69" w:rsidRDefault="001B3DFD" w:rsidP="00071AA3">
      <w:pPr>
        <w:pStyle w:val="Heading1"/>
        <w:adjustRightInd w:val="0"/>
        <w:snapToGrid w:val="0"/>
        <w:spacing w:before="0" w:after="0" w:line="360" w:lineRule="auto"/>
        <w:contextualSpacing/>
      </w:pPr>
      <w:bookmarkStart w:id="101" w:name="_Toc199772219"/>
      <w:bookmarkStart w:id="102" w:name="_Toc199772263"/>
      <w:bookmarkStart w:id="103" w:name="_Toc199772419"/>
      <w:bookmarkStart w:id="104" w:name="_Toc199885262"/>
      <w:r>
        <w:lastRenderedPageBreak/>
        <w:t>8.0 Workload Matrix</w:t>
      </w:r>
      <w:bookmarkEnd w:id="101"/>
      <w:bookmarkEnd w:id="102"/>
      <w:bookmarkEnd w:id="103"/>
      <w:bookmarkEnd w:id="104"/>
    </w:p>
    <w:p w14:paraId="039745F7" w14:textId="77777777" w:rsidR="00357B69" w:rsidRPr="00357B69" w:rsidRDefault="00357B69" w:rsidP="00071AA3">
      <w:pPr>
        <w:adjustRightInd w:val="0"/>
        <w:snapToGrid w:val="0"/>
        <w:spacing w:after="0"/>
        <w:contextualSpacing/>
        <w:rPr>
          <w:lang w:val="en-MY"/>
        </w:rPr>
      </w:pPr>
    </w:p>
    <w:p w14:paraId="627D7E7C" w14:textId="5EEB9F6C" w:rsidR="00357B69" w:rsidRDefault="00D060B5" w:rsidP="00071AA3">
      <w:pPr>
        <w:adjustRightInd w:val="0"/>
        <w:snapToGrid w:val="0"/>
        <w:spacing w:after="0"/>
        <w:contextualSpacing/>
        <w:jc w:val="center"/>
        <w:rPr>
          <w:lang w:val="en-MY"/>
        </w:rPr>
      </w:pPr>
      <w:r w:rsidRPr="00D060B5">
        <w:rPr>
          <w:noProof/>
          <w:lang w:val="en-MY"/>
        </w:rPr>
        <w:drawing>
          <wp:inline distT="0" distB="0" distL="0" distR="0" wp14:anchorId="104FE4EA" wp14:editId="5CC5A581">
            <wp:extent cx="5731510" cy="1597025"/>
            <wp:effectExtent l="0" t="0" r="2540" b="3175"/>
            <wp:docPr id="1587943873" name="Picture 1" descr="A table with lin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43873" name="Picture 1" descr="A table with lines and text&#10;&#10;AI-generated content may be incorrect."/>
                    <pic:cNvPicPr/>
                  </pic:nvPicPr>
                  <pic:blipFill>
                    <a:blip r:embed="rId139"/>
                    <a:stretch>
                      <a:fillRect/>
                    </a:stretch>
                  </pic:blipFill>
                  <pic:spPr>
                    <a:xfrm>
                      <a:off x="0" y="0"/>
                      <a:ext cx="5731510" cy="1597025"/>
                    </a:xfrm>
                    <a:prstGeom prst="rect">
                      <a:avLst/>
                    </a:prstGeom>
                  </pic:spPr>
                </pic:pic>
              </a:graphicData>
            </a:graphic>
          </wp:inline>
        </w:drawing>
      </w:r>
    </w:p>
    <w:p w14:paraId="7DDCE732" w14:textId="77777777" w:rsidR="00357B69" w:rsidRPr="00357B69" w:rsidRDefault="00357B69" w:rsidP="00071AA3">
      <w:pPr>
        <w:adjustRightInd w:val="0"/>
        <w:snapToGrid w:val="0"/>
        <w:spacing w:after="0"/>
        <w:contextualSpacing/>
        <w:rPr>
          <w:lang w:val="en-MY"/>
        </w:rPr>
      </w:pPr>
    </w:p>
    <w:sectPr w:rsidR="00357B69" w:rsidRPr="00357B69" w:rsidSect="0065123A">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A808C9" w14:textId="77777777" w:rsidR="0058639F" w:rsidRDefault="0058639F" w:rsidP="0065123A">
      <w:pPr>
        <w:spacing w:after="0" w:line="240" w:lineRule="auto"/>
      </w:pPr>
      <w:r>
        <w:separator/>
      </w:r>
    </w:p>
  </w:endnote>
  <w:endnote w:type="continuationSeparator" w:id="0">
    <w:p w14:paraId="1564AA1D" w14:textId="77777777" w:rsidR="0058639F" w:rsidRDefault="0058639F" w:rsidP="0065123A">
      <w:pPr>
        <w:spacing w:after="0" w:line="240" w:lineRule="auto"/>
      </w:pPr>
      <w:r>
        <w:continuationSeparator/>
      </w:r>
    </w:p>
  </w:endnote>
  <w:endnote w:type="continuationNotice" w:id="1">
    <w:p w14:paraId="6DF93F15" w14:textId="77777777" w:rsidR="0058639F" w:rsidRDefault="005863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291C4" w14:textId="77777777" w:rsidR="00746380" w:rsidRPr="00EE3FD2" w:rsidRDefault="00746380" w:rsidP="00746380">
    <w:pPr>
      <w:pStyle w:val="Footer"/>
      <w:pBdr>
        <w:top w:val="single" w:sz="4" w:space="1" w:color="auto"/>
      </w:pBdr>
      <w:tabs>
        <w:tab w:val="left" w:pos="0"/>
        <w:tab w:val="center" w:pos="5040"/>
        <w:tab w:val="right" w:pos="9602"/>
      </w:tabs>
    </w:pPr>
    <w:r>
      <w:t>Level 2</w:t>
    </w:r>
    <w:r>
      <w:tab/>
    </w:r>
    <w:r w:rsidRPr="00B80057">
      <w:t>Asia Pacific University of Technology and Innovation</w:t>
    </w:r>
    <w:r>
      <w:tab/>
      <w:t>2025</w:t>
    </w:r>
  </w:p>
  <w:p w14:paraId="1F2668F1" w14:textId="77777777" w:rsidR="00746380" w:rsidRDefault="007463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0B943" w14:textId="77777777" w:rsidR="0058639F" w:rsidRDefault="0058639F" w:rsidP="0065123A">
      <w:pPr>
        <w:spacing w:after="0" w:line="240" w:lineRule="auto"/>
      </w:pPr>
      <w:r>
        <w:separator/>
      </w:r>
    </w:p>
  </w:footnote>
  <w:footnote w:type="continuationSeparator" w:id="0">
    <w:p w14:paraId="02A29BA0" w14:textId="77777777" w:rsidR="0058639F" w:rsidRDefault="0058639F" w:rsidP="0065123A">
      <w:pPr>
        <w:spacing w:after="0" w:line="240" w:lineRule="auto"/>
      </w:pPr>
      <w:r>
        <w:continuationSeparator/>
      </w:r>
    </w:p>
  </w:footnote>
  <w:footnote w:type="continuationNotice" w:id="1">
    <w:p w14:paraId="2C92CDDF" w14:textId="77777777" w:rsidR="0058639F" w:rsidRDefault="005863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7ABAB" w14:textId="77777777" w:rsidR="00FA0C14" w:rsidRPr="0065123A" w:rsidRDefault="00FA0C14" w:rsidP="00FA0C14">
    <w:pPr>
      <w:pStyle w:val="Header"/>
      <w:pBdr>
        <w:bottom w:val="single" w:sz="4" w:space="1" w:color="auto"/>
      </w:pBdr>
      <w:tabs>
        <w:tab w:val="right" w:pos="9602"/>
      </w:tabs>
      <w:rPr>
        <w:szCs w:val="24"/>
      </w:rPr>
    </w:pPr>
    <w:r w:rsidRPr="0065123A">
      <w:rPr>
        <w:rFonts w:cs="Calibri"/>
        <w:color w:val="000000"/>
        <w:szCs w:val="24"/>
      </w:rPr>
      <w:t>CT038-3-2-OODJ – Object Oriented Development with Java</w:t>
    </w:r>
    <w:r w:rsidRPr="0065123A">
      <w:rPr>
        <w:rFonts w:cs="Calibri"/>
        <w:color w:val="000000"/>
        <w:szCs w:val="24"/>
      </w:rPr>
      <w:tab/>
    </w:r>
    <w:r w:rsidRPr="0065123A">
      <w:rPr>
        <w:szCs w:val="24"/>
      </w:rPr>
      <w:t xml:space="preserve">Page </w:t>
    </w:r>
    <w:r w:rsidRPr="0065123A">
      <w:rPr>
        <w:rStyle w:val="PageNumber"/>
        <w:szCs w:val="24"/>
      </w:rPr>
      <w:fldChar w:fldCharType="begin"/>
    </w:r>
    <w:r w:rsidRPr="0065123A">
      <w:rPr>
        <w:rStyle w:val="PageNumber"/>
        <w:szCs w:val="24"/>
      </w:rPr>
      <w:instrText xml:space="preserve"> PAGE </w:instrText>
    </w:r>
    <w:r w:rsidRPr="0065123A">
      <w:rPr>
        <w:rStyle w:val="PageNumber"/>
        <w:szCs w:val="24"/>
      </w:rPr>
      <w:fldChar w:fldCharType="separate"/>
    </w:r>
    <w:r>
      <w:rPr>
        <w:rStyle w:val="PageNumber"/>
        <w:szCs w:val="24"/>
      </w:rPr>
      <w:t>32</w:t>
    </w:r>
    <w:r w:rsidRPr="0065123A">
      <w:rPr>
        <w:rStyle w:val="PageNumber"/>
        <w:szCs w:val="24"/>
      </w:rPr>
      <w:fldChar w:fldCharType="end"/>
    </w:r>
    <w:r w:rsidRPr="0065123A">
      <w:rPr>
        <w:rStyle w:val="PageNumber"/>
        <w:szCs w:val="24"/>
      </w:rPr>
      <w:t xml:space="preserve"> of </w:t>
    </w:r>
    <w:r w:rsidRPr="0065123A">
      <w:rPr>
        <w:rStyle w:val="PageNumber"/>
        <w:szCs w:val="24"/>
      </w:rPr>
      <w:fldChar w:fldCharType="begin"/>
    </w:r>
    <w:r w:rsidRPr="0065123A">
      <w:rPr>
        <w:rStyle w:val="PageNumber"/>
        <w:szCs w:val="24"/>
      </w:rPr>
      <w:instrText xml:space="preserve"> NUMPAGES </w:instrText>
    </w:r>
    <w:r w:rsidRPr="0065123A">
      <w:rPr>
        <w:rStyle w:val="PageNumber"/>
        <w:szCs w:val="24"/>
      </w:rPr>
      <w:fldChar w:fldCharType="separate"/>
    </w:r>
    <w:r>
      <w:rPr>
        <w:rStyle w:val="PageNumber"/>
        <w:szCs w:val="24"/>
      </w:rPr>
      <w:t>109</w:t>
    </w:r>
    <w:r w:rsidRPr="0065123A">
      <w:rPr>
        <w:rStyle w:val="PageNumber"/>
        <w:szCs w:val="24"/>
      </w:rPr>
      <w:fldChar w:fldCharType="end"/>
    </w:r>
  </w:p>
  <w:p w14:paraId="7E2FBEDF" w14:textId="77777777" w:rsidR="0065123A" w:rsidRDefault="00651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DA3"/>
    <w:multiLevelType w:val="hybridMultilevel"/>
    <w:tmpl w:val="CE9CF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9022C"/>
    <w:multiLevelType w:val="hybridMultilevel"/>
    <w:tmpl w:val="EDAC8EB2"/>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38C2ED9"/>
    <w:multiLevelType w:val="hybridMultilevel"/>
    <w:tmpl w:val="ED042F9E"/>
    <w:lvl w:ilvl="0" w:tplc="DE002506">
      <w:start w:val="8"/>
      <w:numFmt w:val="bullet"/>
      <w:lvlText w:val="-"/>
      <w:lvlJc w:val="left"/>
      <w:pPr>
        <w:ind w:left="720" w:hanging="360"/>
      </w:pPr>
      <w:rPr>
        <w:rFonts w:ascii="Arial" w:eastAsia="Times New Roman"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48A4854"/>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E91D77"/>
    <w:multiLevelType w:val="hybridMultilevel"/>
    <w:tmpl w:val="AD46DD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7C033A"/>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2551F1"/>
    <w:multiLevelType w:val="hybridMultilevel"/>
    <w:tmpl w:val="A39052D8"/>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7AC7194"/>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916C9E7"/>
    <w:multiLevelType w:val="hybridMultilevel"/>
    <w:tmpl w:val="FFFFFFFF"/>
    <w:lvl w:ilvl="0" w:tplc="DC0C5C4A">
      <w:start w:val="1"/>
      <w:numFmt w:val="bullet"/>
      <w:lvlText w:val="-"/>
      <w:lvlJc w:val="left"/>
      <w:pPr>
        <w:ind w:left="720" w:hanging="360"/>
      </w:pPr>
      <w:rPr>
        <w:rFonts w:ascii="Aptos" w:hAnsi="Aptos" w:hint="default"/>
      </w:rPr>
    </w:lvl>
    <w:lvl w:ilvl="1" w:tplc="0A4684DE">
      <w:start w:val="1"/>
      <w:numFmt w:val="bullet"/>
      <w:lvlText w:val="o"/>
      <w:lvlJc w:val="left"/>
      <w:pPr>
        <w:ind w:left="1440" w:hanging="360"/>
      </w:pPr>
      <w:rPr>
        <w:rFonts w:ascii="Courier New" w:hAnsi="Courier New" w:hint="default"/>
      </w:rPr>
    </w:lvl>
    <w:lvl w:ilvl="2" w:tplc="9A38FC02">
      <w:start w:val="1"/>
      <w:numFmt w:val="bullet"/>
      <w:lvlText w:val=""/>
      <w:lvlJc w:val="left"/>
      <w:pPr>
        <w:ind w:left="2160" w:hanging="360"/>
      </w:pPr>
      <w:rPr>
        <w:rFonts w:ascii="Wingdings" w:hAnsi="Wingdings" w:hint="default"/>
      </w:rPr>
    </w:lvl>
    <w:lvl w:ilvl="3" w:tplc="7B6447A8">
      <w:start w:val="1"/>
      <w:numFmt w:val="bullet"/>
      <w:lvlText w:val=""/>
      <w:lvlJc w:val="left"/>
      <w:pPr>
        <w:ind w:left="2880" w:hanging="360"/>
      </w:pPr>
      <w:rPr>
        <w:rFonts w:ascii="Symbol" w:hAnsi="Symbol" w:hint="default"/>
      </w:rPr>
    </w:lvl>
    <w:lvl w:ilvl="4" w:tplc="4B7C2176">
      <w:start w:val="1"/>
      <w:numFmt w:val="bullet"/>
      <w:lvlText w:val="o"/>
      <w:lvlJc w:val="left"/>
      <w:pPr>
        <w:ind w:left="3600" w:hanging="360"/>
      </w:pPr>
      <w:rPr>
        <w:rFonts w:ascii="Courier New" w:hAnsi="Courier New" w:hint="default"/>
      </w:rPr>
    </w:lvl>
    <w:lvl w:ilvl="5" w:tplc="ED64D096">
      <w:start w:val="1"/>
      <w:numFmt w:val="bullet"/>
      <w:lvlText w:val=""/>
      <w:lvlJc w:val="left"/>
      <w:pPr>
        <w:ind w:left="4320" w:hanging="360"/>
      </w:pPr>
      <w:rPr>
        <w:rFonts w:ascii="Wingdings" w:hAnsi="Wingdings" w:hint="default"/>
      </w:rPr>
    </w:lvl>
    <w:lvl w:ilvl="6" w:tplc="BA5AB8A0">
      <w:start w:val="1"/>
      <w:numFmt w:val="bullet"/>
      <w:lvlText w:val=""/>
      <w:lvlJc w:val="left"/>
      <w:pPr>
        <w:ind w:left="5040" w:hanging="360"/>
      </w:pPr>
      <w:rPr>
        <w:rFonts w:ascii="Symbol" w:hAnsi="Symbol" w:hint="default"/>
      </w:rPr>
    </w:lvl>
    <w:lvl w:ilvl="7" w:tplc="71568786">
      <w:start w:val="1"/>
      <w:numFmt w:val="bullet"/>
      <w:lvlText w:val="o"/>
      <w:lvlJc w:val="left"/>
      <w:pPr>
        <w:ind w:left="5760" w:hanging="360"/>
      </w:pPr>
      <w:rPr>
        <w:rFonts w:ascii="Courier New" w:hAnsi="Courier New" w:hint="default"/>
      </w:rPr>
    </w:lvl>
    <w:lvl w:ilvl="8" w:tplc="868C3DB6">
      <w:start w:val="1"/>
      <w:numFmt w:val="bullet"/>
      <w:lvlText w:val=""/>
      <w:lvlJc w:val="left"/>
      <w:pPr>
        <w:ind w:left="6480" w:hanging="360"/>
      </w:pPr>
      <w:rPr>
        <w:rFonts w:ascii="Wingdings" w:hAnsi="Wingdings" w:hint="default"/>
      </w:rPr>
    </w:lvl>
  </w:abstractNum>
  <w:abstractNum w:abstractNumId="9" w15:restartNumberingAfterBreak="0">
    <w:nsid w:val="0B514CD9"/>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583351"/>
    <w:multiLevelType w:val="hybridMultilevel"/>
    <w:tmpl w:val="C6ECD4BA"/>
    <w:lvl w:ilvl="0" w:tplc="DE002506">
      <w:start w:val="8"/>
      <w:numFmt w:val="bullet"/>
      <w:lvlText w:val="-"/>
      <w:lvlJc w:val="left"/>
      <w:pPr>
        <w:ind w:left="720" w:hanging="360"/>
      </w:pPr>
      <w:rPr>
        <w:rFonts w:ascii="Arial" w:eastAsia="Times New Roman"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1438527"/>
    <w:multiLevelType w:val="hybridMultilevel"/>
    <w:tmpl w:val="FFFFFFFF"/>
    <w:lvl w:ilvl="0" w:tplc="AFCCC35E">
      <w:start w:val="1"/>
      <w:numFmt w:val="bullet"/>
      <w:lvlText w:val="-"/>
      <w:lvlJc w:val="left"/>
      <w:pPr>
        <w:ind w:left="720" w:hanging="360"/>
      </w:pPr>
      <w:rPr>
        <w:rFonts w:ascii="Aptos" w:hAnsi="Aptos" w:hint="default"/>
      </w:rPr>
    </w:lvl>
    <w:lvl w:ilvl="1" w:tplc="60D2ABC8">
      <w:start w:val="1"/>
      <w:numFmt w:val="bullet"/>
      <w:lvlText w:val="o"/>
      <w:lvlJc w:val="left"/>
      <w:pPr>
        <w:ind w:left="1440" w:hanging="360"/>
      </w:pPr>
      <w:rPr>
        <w:rFonts w:ascii="Courier New" w:hAnsi="Courier New" w:hint="default"/>
      </w:rPr>
    </w:lvl>
    <w:lvl w:ilvl="2" w:tplc="CAFE19A0">
      <w:start w:val="1"/>
      <w:numFmt w:val="bullet"/>
      <w:lvlText w:val=""/>
      <w:lvlJc w:val="left"/>
      <w:pPr>
        <w:ind w:left="2160" w:hanging="360"/>
      </w:pPr>
      <w:rPr>
        <w:rFonts w:ascii="Wingdings" w:hAnsi="Wingdings" w:hint="default"/>
      </w:rPr>
    </w:lvl>
    <w:lvl w:ilvl="3" w:tplc="60DE87DA">
      <w:start w:val="1"/>
      <w:numFmt w:val="bullet"/>
      <w:lvlText w:val=""/>
      <w:lvlJc w:val="left"/>
      <w:pPr>
        <w:ind w:left="2880" w:hanging="360"/>
      </w:pPr>
      <w:rPr>
        <w:rFonts w:ascii="Symbol" w:hAnsi="Symbol" w:hint="default"/>
      </w:rPr>
    </w:lvl>
    <w:lvl w:ilvl="4" w:tplc="27E4B076">
      <w:start w:val="1"/>
      <w:numFmt w:val="bullet"/>
      <w:lvlText w:val="o"/>
      <w:lvlJc w:val="left"/>
      <w:pPr>
        <w:ind w:left="3600" w:hanging="360"/>
      </w:pPr>
      <w:rPr>
        <w:rFonts w:ascii="Courier New" w:hAnsi="Courier New" w:hint="default"/>
      </w:rPr>
    </w:lvl>
    <w:lvl w:ilvl="5" w:tplc="40461F40">
      <w:start w:val="1"/>
      <w:numFmt w:val="bullet"/>
      <w:lvlText w:val=""/>
      <w:lvlJc w:val="left"/>
      <w:pPr>
        <w:ind w:left="4320" w:hanging="360"/>
      </w:pPr>
      <w:rPr>
        <w:rFonts w:ascii="Wingdings" w:hAnsi="Wingdings" w:hint="default"/>
      </w:rPr>
    </w:lvl>
    <w:lvl w:ilvl="6" w:tplc="29F4BE50">
      <w:start w:val="1"/>
      <w:numFmt w:val="bullet"/>
      <w:lvlText w:val=""/>
      <w:lvlJc w:val="left"/>
      <w:pPr>
        <w:ind w:left="5040" w:hanging="360"/>
      </w:pPr>
      <w:rPr>
        <w:rFonts w:ascii="Symbol" w:hAnsi="Symbol" w:hint="default"/>
      </w:rPr>
    </w:lvl>
    <w:lvl w:ilvl="7" w:tplc="8E327AEA">
      <w:start w:val="1"/>
      <w:numFmt w:val="bullet"/>
      <w:lvlText w:val="o"/>
      <w:lvlJc w:val="left"/>
      <w:pPr>
        <w:ind w:left="5760" w:hanging="360"/>
      </w:pPr>
      <w:rPr>
        <w:rFonts w:ascii="Courier New" w:hAnsi="Courier New" w:hint="default"/>
      </w:rPr>
    </w:lvl>
    <w:lvl w:ilvl="8" w:tplc="C22EF7DA">
      <w:start w:val="1"/>
      <w:numFmt w:val="bullet"/>
      <w:lvlText w:val=""/>
      <w:lvlJc w:val="left"/>
      <w:pPr>
        <w:ind w:left="6480" w:hanging="360"/>
      </w:pPr>
      <w:rPr>
        <w:rFonts w:ascii="Wingdings" w:hAnsi="Wingdings" w:hint="default"/>
      </w:rPr>
    </w:lvl>
  </w:abstractNum>
  <w:abstractNum w:abstractNumId="12" w15:restartNumberingAfterBreak="0">
    <w:nsid w:val="176409F1"/>
    <w:multiLevelType w:val="hybridMultilevel"/>
    <w:tmpl w:val="DE260CC6"/>
    <w:lvl w:ilvl="0" w:tplc="535432A0">
      <w:start w:val="1"/>
      <w:numFmt w:val="lowerLetter"/>
      <w:lvlText w:val="%1)"/>
      <w:lvlJc w:val="left"/>
      <w:pPr>
        <w:ind w:left="720" w:hanging="360"/>
      </w:pPr>
      <w:rPr>
        <w:rFonts w:ascii="Times New Roman" w:eastAsiaTheme="minorEastAsia" w:hAnsi="Times New Roman" w:cs="Times New Roman"/>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1A7F33D9"/>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C3E2ECA"/>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C8E2003"/>
    <w:multiLevelType w:val="hybridMultilevel"/>
    <w:tmpl w:val="B54CC4D2"/>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1F3609D5"/>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A5524C"/>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0076EA"/>
    <w:multiLevelType w:val="multilevel"/>
    <w:tmpl w:val="954028A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32F63BE6"/>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D805F3"/>
    <w:multiLevelType w:val="hybridMultilevel"/>
    <w:tmpl w:val="FFFFFFFF"/>
    <w:lvl w:ilvl="0" w:tplc="3456572E">
      <w:start w:val="1"/>
      <w:numFmt w:val="bullet"/>
      <w:lvlText w:val="-"/>
      <w:lvlJc w:val="left"/>
      <w:pPr>
        <w:ind w:left="720" w:hanging="360"/>
      </w:pPr>
      <w:rPr>
        <w:rFonts w:ascii="Aptos" w:hAnsi="Aptos" w:hint="default"/>
      </w:rPr>
    </w:lvl>
    <w:lvl w:ilvl="1" w:tplc="09A0928C">
      <w:start w:val="1"/>
      <w:numFmt w:val="bullet"/>
      <w:lvlText w:val="o"/>
      <w:lvlJc w:val="left"/>
      <w:pPr>
        <w:ind w:left="1440" w:hanging="360"/>
      </w:pPr>
      <w:rPr>
        <w:rFonts w:ascii="Courier New" w:hAnsi="Courier New" w:hint="default"/>
      </w:rPr>
    </w:lvl>
    <w:lvl w:ilvl="2" w:tplc="AC26B302">
      <w:start w:val="1"/>
      <w:numFmt w:val="bullet"/>
      <w:lvlText w:val=""/>
      <w:lvlJc w:val="left"/>
      <w:pPr>
        <w:ind w:left="2160" w:hanging="360"/>
      </w:pPr>
      <w:rPr>
        <w:rFonts w:ascii="Wingdings" w:hAnsi="Wingdings" w:hint="default"/>
      </w:rPr>
    </w:lvl>
    <w:lvl w:ilvl="3" w:tplc="F266FD6E">
      <w:start w:val="1"/>
      <w:numFmt w:val="bullet"/>
      <w:lvlText w:val=""/>
      <w:lvlJc w:val="left"/>
      <w:pPr>
        <w:ind w:left="2880" w:hanging="360"/>
      </w:pPr>
      <w:rPr>
        <w:rFonts w:ascii="Symbol" w:hAnsi="Symbol" w:hint="default"/>
      </w:rPr>
    </w:lvl>
    <w:lvl w:ilvl="4" w:tplc="01186782">
      <w:start w:val="1"/>
      <w:numFmt w:val="bullet"/>
      <w:lvlText w:val="o"/>
      <w:lvlJc w:val="left"/>
      <w:pPr>
        <w:ind w:left="3600" w:hanging="360"/>
      </w:pPr>
      <w:rPr>
        <w:rFonts w:ascii="Courier New" w:hAnsi="Courier New" w:hint="default"/>
      </w:rPr>
    </w:lvl>
    <w:lvl w:ilvl="5" w:tplc="5784F35A">
      <w:start w:val="1"/>
      <w:numFmt w:val="bullet"/>
      <w:lvlText w:val=""/>
      <w:lvlJc w:val="left"/>
      <w:pPr>
        <w:ind w:left="4320" w:hanging="360"/>
      </w:pPr>
      <w:rPr>
        <w:rFonts w:ascii="Wingdings" w:hAnsi="Wingdings" w:hint="default"/>
      </w:rPr>
    </w:lvl>
    <w:lvl w:ilvl="6" w:tplc="756080E2">
      <w:start w:val="1"/>
      <w:numFmt w:val="bullet"/>
      <w:lvlText w:val=""/>
      <w:lvlJc w:val="left"/>
      <w:pPr>
        <w:ind w:left="5040" w:hanging="360"/>
      </w:pPr>
      <w:rPr>
        <w:rFonts w:ascii="Symbol" w:hAnsi="Symbol" w:hint="default"/>
      </w:rPr>
    </w:lvl>
    <w:lvl w:ilvl="7" w:tplc="02CCAD86">
      <w:start w:val="1"/>
      <w:numFmt w:val="bullet"/>
      <w:lvlText w:val="o"/>
      <w:lvlJc w:val="left"/>
      <w:pPr>
        <w:ind w:left="5760" w:hanging="360"/>
      </w:pPr>
      <w:rPr>
        <w:rFonts w:ascii="Courier New" w:hAnsi="Courier New" w:hint="default"/>
      </w:rPr>
    </w:lvl>
    <w:lvl w:ilvl="8" w:tplc="8954FDD0">
      <w:start w:val="1"/>
      <w:numFmt w:val="bullet"/>
      <w:lvlText w:val=""/>
      <w:lvlJc w:val="left"/>
      <w:pPr>
        <w:ind w:left="6480" w:hanging="360"/>
      </w:pPr>
      <w:rPr>
        <w:rFonts w:ascii="Wingdings" w:hAnsi="Wingdings" w:hint="default"/>
      </w:rPr>
    </w:lvl>
  </w:abstractNum>
  <w:abstractNum w:abstractNumId="21" w15:restartNumberingAfterBreak="0">
    <w:nsid w:val="36133D35"/>
    <w:multiLevelType w:val="hybridMultilevel"/>
    <w:tmpl w:val="9AAEA1C0"/>
    <w:lvl w:ilvl="0" w:tplc="DE002506">
      <w:start w:val="8"/>
      <w:numFmt w:val="bullet"/>
      <w:lvlText w:val="-"/>
      <w:lvlJc w:val="left"/>
      <w:pPr>
        <w:ind w:left="720" w:hanging="360"/>
      </w:pPr>
      <w:rPr>
        <w:rFonts w:ascii="Arial" w:eastAsia="Times New Roman"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37074563"/>
    <w:multiLevelType w:val="hybridMultilevel"/>
    <w:tmpl w:val="5456FC8A"/>
    <w:lvl w:ilvl="0" w:tplc="DE002506">
      <w:start w:val="8"/>
      <w:numFmt w:val="bullet"/>
      <w:lvlText w:val="-"/>
      <w:lvlJc w:val="left"/>
      <w:pPr>
        <w:ind w:left="720" w:hanging="360"/>
      </w:pPr>
      <w:rPr>
        <w:rFonts w:ascii="Arial" w:eastAsia="Times New Roman"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3D995E51"/>
    <w:multiLevelType w:val="hybridMultilevel"/>
    <w:tmpl w:val="053067CA"/>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3EADCE38"/>
    <w:multiLevelType w:val="hybridMultilevel"/>
    <w:tmpl w:val="FFFFFFFF"/>
    <w:lvl w:ilvl="0" w:tplc="3DF89EA0">
      <w:start w:val="1"/>
      <w:numFmt w:val="bullet"/>
      <w:lvlText w:val=""/>
      <w:lvlJc w:val="left"/>
      <w:pPr>
        <w:ind w:left="720" w:hanging="360"/>
      </w:pPr>
      <w:rPr>
        <w:rFonts w:ascii="Symbol" w:hAnsi="Symbol" w:hint="default"/>
      </w:rPr>
    </w:lvl>
    <w:lvl w:ilvl="1" w:tplc="D130AB52">
      <w:start w:val="1"/>
      <w:numFmt w:val="bullet"/>
      <w:lvlText w:val="o"/>
      <w:lvlJc w:val="left"/>
      <w:pPr>
        <w:ind w:left="1440" w:hanging="360"/>
      </w:pPr>
      <w:rPr>
        <w:rFonts w:ascii="Courier New" w:hAnsi="Courier New" w:hint="default"/>
      </w:rPr>
    </w:lvl>
    <w:lvl w:ilvl="2" w:tplc="0E0C527C">
      <w:start w:val="1"/>
      <w:numFmt w:val="bullet"/>
      <w:lvlText w:val=""/>
      <w:lvlJc w:val="left"/>
      <w:pPr>
        <w:ind w:left="2160" w:hanging="360"/>
      </w:pPr>
      <w:rPr>
        <w:rFonts w:ascii="Wingdings" w:hAnsi="Wingdings" w:hint="default"/>
      </w:rPr>
    </w:lvl>
    <w:lvl w:ilvl="3" w:tplc="B94AFB62">
      <w:start w:val="1"/>
      <w:numFmt w:val="bullet"/>
      <w:lvlText w:val=""/>
      <w:lvlJc w:val="left"/>
      <w:pPr>
        <w:ind w:left="2880" w:hanging="360"/>
      </w:pPr>
      <w:rPr>
        <w:rFonts w:ascii="Symbol" w:hAnsi="Symbol" w:hint="default"/>
      </w:rPr>
    </w:lvl>
    <w:lvl w:ilvl="4" w:tplc="9EFC9A04">
      <w:start w:val="1"/>
      <w:numFmt w:val="bullet"/>
      <w:lvlText w:val="o"/>
      <w:lvlJc w:val="left"/>
      <w:pPr>
        <w:ind w:left="3600" w:hanging="360"/>
      </w:pPr>
      <w:rPr>
        <w:rFonts w:ascii="Courier New" w:hAnsi="Courier New" w:hint="default"/>
      </w:rPr>
    </w:lvl>
    <w:lvl w:ilvl="5" w:tplc="25EC26E6">
      <w:start w:val="1"/>
      <w:numFmt w:val="bullet"/>
      <w:lvlText w:val=""/>
      <w:lvlJc w:val="left"/>
      <w:pPr>
        <w:ind w:left="4320" w:hanging="360"/>
      </w:pPr>
      <w:rPr>
        <w:rFonts w:ascii="Wingdings" w:hAnsi="Wingdings" w:hint="default"/>
      </w:rPr>
    </w:lvl>
    <w:lvl w:ilvl="6" w:tplc="AA6EBE8E">
      <w:start w:val="1"/>
      <w:numFmt w:val="bullet"/>
      <w:lvlText w:val=""/>
      <w:lvlJc w:val="left"/>
      <w:pPr>
        <w:ind w:left="5040" w:hanging="360"/>
      </w:pPr>
      <w:rPr>
        <w:rFonts w:ascii="Symbol" w:hAnsi="Symbol" w:hint="default"/>
      </w:rPr>
    </w:lvl>
    <w:lvl w:ilvl="7" w:tplc="BF6067BE">
      <w:start w:val="1"/>
      <w:numFmt w:val="bullet"/>
      <w:lvlText w:val="o"/>
      <w:lvlJc w:val="left"/>
      <w:pPr>
        <w:ind w:left="5760" w:hanging="360"/>
      </w:pPr>
      <w:rPr>
        <w:rFonts w:ascii="Courier New" w:hAnsi="Courier New" w:hint="default"/>
      </w:rPr>
    </w:lvl>
    <w:lvl w:ilvl="8" w:tplc="508A54D8">
      <w:start w:val="1"/>
      <w:numFmt w:val="bullet"/>
      <w:lvlText w:val=""/>
      <w:lvlJc w:val="left"/>
      <w:pPr>
        <w:ind w:left="6480" w:hanging="360"/>
      </w:pPr>
      <w:rPr>
        <w:rFonts w:ascii="Wingdings" w:hAnsi="Wingdings" w:hint="default"/>
      </w:rPr>
    </w:lvl>
  </w:abstractNum>
  <w:abstractNum w:abstractNumId="25" w15:restartNumberingAfterBreak="0">
    <w:nsid w:val="3F0C600C"/>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511B49"/>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73B6E18"/>
    <w:multiLevelType w:val="hybridMultilevel"/>
    <w:tmpl w:val="CE9CF18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9677B2"/>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A1F5864"/>
    <w:multiLevelType w:val="hybridMultilevel"/>
    <w:tmpl w:val="BE5A047A"/>
    <w:lvl w:ilvl="0" w:tplc="EC30A15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286F63"/>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2E3107"/>
    <w:multiLevelType w:val="hybridMultilevel"/>
    <w:tmpl w:val="505E9C02"/>
    <w:lvl w:ilvl="0" w:tplc="DE002506">
      <w:start w:val="8"/>
      <w:numFmt w:val="bullet"/>
      <w:lvlText w:val="-"/>
      <w:lvlJc w:val="left"/>
      <w:pPr>
        <w:ind w:left="720" w:hanging="360"/>
      </w:pPr>
      <w:rPr>
        <w:rFonts w:ascii="Arial" w:eastAsia="Times New Roman"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3510D8C"/>
    <w:multiLevelType w:val="hybridMultilevel"/>
    <w:tmpl w:val="177A26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ED2532"/>
    <w:multiLevelType w:val="hybridMultilevel"/>
    <w:tmpl w:val="36C2335E"/>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57E81D29"/>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BDF3BE0"/>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D40221C"/>
    <w:multiLevelType w:val="hybridMultilevel"/>
    <w:tmpl w:val="558AF07A"/>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5DBA0289"/>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26507FB"/>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2F93486"/>
    <w:multiLevelType w:val="hybridMultilevel"/>
    <w:tmpl w:val="FFFFFFFF"/>
    <w:lvl w:ilvl="0" w:tplc="5322B274">
      <w:start w:val="1"/>
      <w:numFmt w:val="bullet"/>
      <w:lvlText w:val="-"/>
      <w:lvlJc w:val="left"/>
      <w:pPr>
        <w:ind w:left="720" w:hanging="360"/>
      </w:pPr>
      <w:rPr>
        <w:rFonts w:ascii="Aptos" w:hAnsi="Aptos" w:hint="default"/>
      </w:rPr>
    </w:lvl>
    <w:lvl w:ilvl="1" w:tplc="B6CAE99E">
      <w:start w:val="1"/>
      <w:numFmt w:val="bullet"/>
      <w:lvlText w:val="o"/>
      <w:lvlJc w:val="left"/>
      <w:pPr>
        <w:ind w:left="1440" w:hanging="360"/>
      </w:pPr>
      <w:rPr>
        <w:rFonts w:ascii="Courier New" w:hAnsi="Courier New" w:hint="default"/>
      </w:rPr>
    </w:lvl>
    <w:lvl w:ilvl="2" w:tplc="E1A4F5CE">
      <w:start w:val="1"/>
      <w:numFmt w:val="bullet"/>
      <w:lvlText w:val=""/>
      <w:lvlJc w:val="left"/>
      <w:pPr>
        <w:ind w:left="2160" w:hanging="360"/>
      </w:pPr>
      <w:rPr>
        <w:rFonts w:ascii="Wingdings" w:hAnsi="Wingdings" w:hint="default"/>
      </w:rPr>
    </w:lvl>
    <w:lvl w:ilvl="3" w:tplc="632ADD80">
      <w:start w:val="1"/>
      <w:numFmt w:val="bullet"/>
      <w:lvlText w:val=""/>
      <w:lvlJc w:val="left"/>
      <w:pPr>
        <w:ind w:left="2880" w:hanging="360"/>
      </w:pPr>
      <w:rPr>
        <w:rFonts w:ascii="Symbol" w:hAnsi="Symbol" w:hint="default"/>
      </w:rPr>
    </w:lvl>
    <w:lvl w:ilvl="4" w:tplc="17069E18">
      <w:start w:val="1"/>
      <w:numFmt w:val="bullet"/>
      <w:lvlText w:val="o"/>
      <w:lvlJc w:val="left"/>
      <w:pPr>
        <w:ind w:left="3600" w:hanging="360"/>
      </w:pPr>
      <w:rPr>
        <w:rFonts w:ascii="Courier New" w:hAnsi="Courier New" w:hint="default"/>
      </w:rPr>
    </w:lvl>
    <w:lvl w:ilvl="5" w:tplc="710090EA">
      <w:start w:val="1"/>
      <w:numFmt w:val="bullet"/>
      <w:lvlText w:val=""/>
      <w:lvlJc w:val="left"/>
      <w:pPr>
        <w:ind w:left="4320" w:hanging="360"/>
      </w:pPr>
      <w:rPr>
        <w:rFonts w:ascii="Wingdings" w:hAnsi="Wingdings" w:hint="default"/>
      </w:rPr>
    </w:lvl>
    <w:lvl w:ilvl="6" w:tplc="C8A01854">
      <w:start w:val="1"/>
      <w:numFmt w:val="bullet"/>
      <w:lvlText w:val=""/>
      <w:lvlJc w:val="left"/>
      <w:pPr>
        <w:ind w:left="5040" w:hanging="360"/>
      </w:pPr>
      <w:rPr>
        <w:rFonts w:ascii="Symbol" w:hAnsi="Symbol" w:hint="default"/>
      </w:rPr>
    </w:lvl>
    <w:lvl w:ilvl="7" w:tplc="B95A6538">
      <w:start w:val="1"/>
      <w:numFmt w:val="bullet"/>
      <w:lvlText w:val="o"/>
      <w:lvlJc w:val="left"/>
      <w:pPr>
        <w:ind w:left="5760" w:hanging="360"/>
      </w:pPr>
      <w:rPr>
        <w:rFonts w:ascii="Courier New" w:hAnsi="Courier New" w:hint="default"/>
      </w:rPr>
    </w:lvl>
    <w:lvl w:ilvl="8" w:tplc="942CBFF4">
      <w:start w:val="1"/>
      <w:numFmt w:val="bullet"/>
      <w:lvlText w:val=""/>
      <w:lvlJc w:val="left"/>
      <w:pPr>
        <w:ind w:left="6480" w:hanging="360"/>
      </w:pPr>
      <w:rPr>
        <w:rFonts w:ascii="Wingdings" w:hAnsi="Wingdings" w:hint="default"/>
      </w:rPr>
    </w:lvl>
  </w:abstractNum>
  <w:abstractNum w:abstractNumId="40" w15:restartNumberingAfterBreak="0">
    <w:nsid w:val="67737E7D"/>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7F31BDA"/>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B0322BD"/>
    <w:multiLevelType w:val="hybridMultilevel"/>
    <w:tmpl w:val="CCD00200"/>
    <w:lvl w:ilvl="0" w:tplc="4409000F">
      <w:start w:val="1"/>
      <w:numFmt w:val="decimal"/>
      <w:lvlText w:val="%1."/>
      <w:lvlJc w:val="left"/>
      <w:pPr>
        <w:ind w:left="780" w:hanging="360"/>
      </w:p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43" w15:restartNumberingAfterBreak="0">
    <w:nsid w:val="6C88600D"/>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E6C6CAA"/>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EDF1E02"/>
    <w:multiLevelType w:val="hybridMultilevel"/>
    <w:tmpl w:val="D040CA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47377B"/>
    <w:multiLevelType w:val="hybridMultilevel"/>
    <w:tmpl w:val="3F306CBA"/>
    <w:lvl w:ilvl="0" w:tplc="39302FB2">
      <w:start w:val="1"/>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7" w15:restartNumberingAfterBreak="0">
    <w:nsid w:val="70763BD2"/>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1CB3C25"/>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66253F7"/>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B595E98"/>
    <w:multiLevelType w:val="hybridMultilevel"/>
    <w:tmpl w:val="DE260CC6"/>
    <w:lvl w:ilvl="0" w:tplc="FFFFFFFF">
      <w:start w:val="1"/>
      <w:numFmt w:val="lowerLetter"/>
      <w:lvlText w:val="%1)"/>
      <w:lvlJc w:val="left"/>
      <w:pPr>
        <w:ind w:left="720" w:hanging="360"/>
      </w:pPr>
      <w:rPr>
        <w:rFonts w:ascii="Times New Roman" w:eastAsiaTheme="minorEastAsia"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66803857">
    <w:abstractNumId w:val="12"/>
  </w:num>
  <w:num w:numId="2" w16cid:durableId="496849194">
    <w:abstractNumId w:val="48"/>
  </w:num>
  <w:num w:numId="3" w16cid:durableId="1936748996">
    <w:abstractNumId w:val="34"/>
  </w:num>
  <w:num w:numId="4" w16cid:durableId="1486895211">
    <w:abstractNumId w:val="46"/>
  </w:num>
  <w:num w:numId="5" w16cid:durableId="1206064487">
    <w:abstractNumId w:val="6"/>
  </w:num>
  <w:num w:numId="6" w16cid:durableId="817916551">
    <w:abstractNumId w:val="32"/>
  </w:num>
  <w:num w:numId="7" w16cid:durableId="396170923">
    <w:abstractNumId w:val="4"/>
  </w:num>
  <w:num w:numId="8" w16cid:durableId="436875843">
    <w:abstractNumId w:val="45"/>
  </w:num>
  <w:num w:numId="9" w16cid:durableId="133571579">
    <w:abstractNumId w:val="44"/>
  </w:num>
  <w:num w:numId="10" w16cid:durableId="1431774517">
    <w:abstractNumId w:val="40"/>
  </w:num>
  <w:num w:numId="11" w16cid:durableId="816804194">
    <w:abstractNumId w:val="35"/>
  </w:num>
  <w:num w:numId="12" w16cid:durableId="384527161">
    <w:abstractNumId w:val="43"/>
  </w:num>
  <w:num w:numId="13" w16cid:durableId="127750909">
    <w:abstractNumId w:val="26"/>
  </w:num>
  <w:num w:numId="14" w16cid:durableId="886994077">
    <w:abstractNumId w:val="41"/>
  </w:num>
  <w:num w:numId="15" w16cid:durableId="1749380144">
    <w:abstractNumId w:val="17"/>
  </w:num>
  <w:num w:numId="16" w16cid:durableId="1960606029">
    <w:abstractNumId w:val="5"/>
  </w:num>
  <w:num w:numId="17" w16cid:durableId="1754735528">
    <w:abstractNumId w:val="37"/>
  </w:num>
  <w:num w:numId="18" w16cid:durableId="2108891454">
    <w:abstractNumId w:val="7"/>
  </w:num>
  <w:num w:numId="19" w16cid:durableId="1323040968">
    <w:abstractNumId w:val="16"/>
  </w:num>
  <w:num w:numId="20" w16cid:durableId="1812137565">
    <w:abstractNumId w:val="30"/>
  </w:num>
  <w:num w:numId="21" w16cid:durableId="740442437">
    <w:abstractNumId w:val="47"/>
  </w:num>
  <w:num w:numId="22" w16cid:durableId="1775514924">
    <w:abstractNumId w:val="9"/>
  </w:num>
  <w:num w:numId="23" w16cid:durableId="667903878">
    <w:abstractNumId w:val="14"/>
  </w:num>
  <w:num w:numId="24" w16cid:durableId="577446680">
    <w:abstractNumId w:val="19"/>
  </w:num>
  <w:num w:numId="25" w16cid:durableId="1829323348">
    <w:abstractNumId w:val="25"/>
  </w:num>
  <w:num w:numId="26" w16cid:durableId="1498110908">
    <w:abstractNumId w:val="13"/>
  </w:num>
  <w:num w:numId="27" w16cid:durableId="1490049406">
    <w:abstractNumId w:val="38"/>
  </w:num>
  <w:num w:numId="28" w16cid:durableId="663312861">
    <w:abstractNumId w:val="28"/>
  </w:num>
  <w:num w:numId="29" w16cid:durableId="1227645665">
    <w:abstractNumId w:val="50"/>
  </w:num>
  <w:num w:numId="30" w16cid:durableId="364522200">
    <w:abstractNumId w:val="42"/>
  </w:num>
  <w:num w:numId="31" w16cid:durableId="790825364">
    <w:abstractNumId w:val="22"/>
  </w:num>
  <w:num w:numId="32" w16cid:durableId="957639129">
    <w:abstractNumId w:val="1"/>
  </w:num>
  <w:num w:numId="33" w16cid:durableId="1544321976">
    <w:abstractNumId w:val="15"/>
  </w:num>
  <w:num w:numId="34" w16cid:durableId="96296045">
    <w:abstractNumId w:val="10"/>
  </w:num>
  <w:num w:numId="35" w16cid:durableId="72360535">
    <w:abstractNumId w:val="31"/>
  </w:num>
  <w:num w:numId="36" w16cid:durableId="1228763986">
    <w:abstractNumId w:val="33"/>
  </w:num>
  <w:num w:numId="37" w16cid:durableId="9332285">
    <w:abstractNumId w:val="2"/>
  </w:num>
  <w:num w:numId="38" w16cid:durableId="661540750">
    <w:abstractNumId w:val="21"/>
  </w:num>
  <w:num w:numId="39" w16cid:durableId="1200166120">
    <w:abstractNumId w:val="39"/>
  </w:num>
  <w:num w:numId="40" w16cid:durableId="328216747">
    <w:abstractNumId w:val="8"/>
  </w:num>
  <w:num w:numId="41" w16cid:durableId="842934873">
    <w:abstractNumId w:val="20"/>
  </w:num>
  <w:num w:numId="42" w16cid:durableId="1849826747">
    <w:abstractNumId w:val="11"/>
  </w:num>
  <w:num w:numId="43" w16cid:durableId="143738544">
    <w:abstractNumId w:val="3"/>
  </w:num>
  <w:num w:numId="44" w16cid:durableId="1865436196">
    <w:abstractNumId w:val="49"/>
  </w:num>
  <w:num w:numId="45" w16cid:durableId="856115916">
    <w:abstractNumId w:val="24"/>
  </w:num>
  <w:num w:numId="46" w16cid:durableId="1908877271">
    <w:abstractNumId w:val="36"/>
  </w:num>
  <w:num w:numId="47" w16cid:durableId="833882288">
    <w:abstractNumId w:val="23"/>
  </w:num>
  <w:num w:numId="48" w16cid:durableId="1692367889">
    <w:abstractNumId w:val="0"/>
  </w:num>
  <w:num w:numId="49" w16cid:durableId="335546347">
    <w:abstractNumId w:val="29"/>
  </w:num>
  <w:num w:numId="50" w16cid:durableId="489491318">
    <w:abstractNumId w:val="18"/>
  </w:num>
  <w:num w:numId="51" w16cid:durableId="1881891145">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E59"/>
    <w:rsid w:val="0000071A"/>
    <w:rsid w:val="0000099E"/>
    <w:rsid w:val="000009EA"/>
    <w:rsid w:val="00000ADC"/>
    <w:rsid w:val="00000B6F"/>
    <w:rsid w:val="00000BCD"/>
    <w:rsid w:val="000017F0"/>
    <w:rsid w:val="00001ECA"/>
    <w:rsid w:val="00001F36"/>
    <w:rsid w:val="0000200B"/>
    <w:rsid w:val="000022B8"/>
    <w:rsid w:val="0000239B"/>
    <w:rsid w:val="000024E5"/>
    <w:rsid w:val="00002743"/>
    <w:rsid w:val="00003F27"/>
    <w:rsid w:val="0000410F"/>
    <w:rsid w:val="0000420A"/>
    <w:rsid w:val="00004C98"/>
    <w:rsid w:val="00004E75"/>
    <w:rsid w:val="00005230"/>
    <w:rsid w:val="0000567B"/>
    <w:rsid w:val="00005739"/>
    <w:rsid w:val="00005828"/>
    <w:rsid w:val="000067B7"/>
    <w:rsid w:val="00006838"/>
    <w:rsid w:val="000107D0"/>
    <w:rsid w:val="00011206"/>
    <w:rsid w:val="000114AF"/>
    <w:rsid w:val="000114FE"/>
    <w:rsid w:val="00012074"/>
    <w:rsid w:val="0001270A"/>
    <w:rsid w:val="0001278E"/>
    <w:rsid w:val="00012B90"/>
    <w:rsid w:val="00012E59"/>
    <w:rsid w:val="0001440C"/>
    <w:rsid w:val="00014647"/>
    <w:rsid w:val="000151C3"/>
    <w:rsid w:val="00015464"/>
    <w:rsid w:val="0001591A"/>
    <w:rsid w:val="00015E14"/>
    <w:rsid w:val="00016515"/>
    <w:rsid w:val="00016578"/>
    <w:rsid w:val="000167DD"/>
    <w:rsid w:val="00017736"/>
    <w:rsid w:val="00017B81"/>
    <w:rsid w:val="000203F8"/>
    <w:rsid w:val="0002090D"/>
    <w:rsid w:val="000209A5"/>
    <w:rsid w:val="00021422"/>
    <w:rsid w:val="0002174E"/>
    <w:rsid w:val="000228CF"/>
    <w:rsid w:val="00022B55"/>
    <w:rsid w:val="00023188"/>
    <w:rsid w:val="0002363C"/>
    <w:rsid w:val="0002397C"/>
    <w:rsid w:val="00023C9A"/>
    <w:rsid w:val="00023CD2"/>
    <w:rsid w:val="00023DDD"/>
    <w:rsid w:val="00024989"/>
    <w:rsid w:val="00024F6E"/>
    <w:rsid w:val="00024FB9"/>
    <w:rsid w:val="0002549B"/>
    <w:rsid w:val="00025C0C"/>
    <w:rsid w:val="00026079"/>
    <w:rsid w:val="0002679D"/>
    <w:rsid w:val="00026840"/>
    <w:rsid w:val="0002726A"/>
    <w:rsid w:val="00027351"/>
    <w:rsid w:val="00027399"/>
    <w:rsid w:val="00027A12"/>
    <w:rsid w:val="00027B63"/>
    <w:rsid w:val="000306FF"/>
    <w:rsid w:val="0003079D"/>
    <w:rsid w:val="000315D2"/>
    <w:rsid w:val="0003220D"/>
    <w:rsid w:val="0003222A"/>
    <w:rsid w:val="00032B90"/>
    <w:rsid w:val="00032BF6"/>
    <w:rsid w:val="00032FB4"/>
    <w:rsid w:val="00033024"/>
    <w:rsid w:val="0003391A"/>
    <w:rsid w:val="00033A8A"/>
    <w:rsid w:val="0003401B"/>
    <w:rsid w:val="0003536A"/>
    <w:rsid w:val="00035E55"/>
    <w:rsid w:val="00036A8B"/>
    <w:rsid w:val="00037647"/>
    <w:rsid w:val="00037C2A"/>
    <w:rsid w:val="00040FCD"/>
    <w:rsid w:val="00041A4F"/>
    <w:rsid w:val="00041E47"/>
    <w:rsid w:val="00041F00"/>
    <w:rsid w:val="00042364"/>
    <w:rsid w:val="00042487"/>
    <w:rsid w:val="00042894"/>
    <w:rsid w:val="00042F58"/>
    <w:rsid w:val="000432D2"/>
    <w:rsid w:val="000444CA"/>
    <w:rsid w:val="0004544A"/>
    <w:rsid w:val="000454F3"/>
    <w:rsid w:val="00045CAB"/>
    <w:rsid w:val="00046B89"/>
    <w:rsid w:val="000475D3"/>
    <w:rsid w:val="00047B37"/>
    <w:rsid w:val="00047F5D"/>
    <w:rsid w:val="00047F9D"/>
    <w:rsid w:val="0005054A"/>
    <w:rsid w:val="00051AA4"/>
    <w:rsid w:val="00052011"/>
    <w:rsid w:val="00052317"/>
    <w:rsid w:val="000524AC"/>
    <w:rsid w:val="00052972"/>
    <w:rsid w:val="0005307C"/>
    <w:rsid w:val="000535E4"/>
    <w:rsid w:val="00053800"/>
    <w:rsid w:val="0005390F"/>
    <w:rsid w:val="00053E80"/>
    <w:rsid w:val="0005436C"/>
    <w:rsid w:val="000544EF"/>
    <w:rsid w:val="000545F8"/>
    <w:rsid w:val="0005460C"/>
    <w:rsid w:val="000547A6"/>
    <w:rsid w:val="0005491F"/>
    <w:rsid w:val="0005498E"/>
    <w:rsid w:val="00054AF6"/>
    <w:rsid w:val="00055011"/>
    <w:rsid w:val="0005521F"/>
    <w:rsid w:val="000553B5"/>
    <w:rsid w:val="00055513"/>
    <w:rsid w:val="00055659"/>
    <w:rsid w:val="00055BA8"/>
    <w:rsid w:val="0005692E"/>
    <w:rsid w:val="00056F3B"/>
    <w:rsid w:val="000602B5"/>
    <w:rsid w:val="00060712"/>
    <w:rsid w:val="00060878"/>
    <w:rsid w:val="00060924"/>
    <w:rsid w:val="00060933"/>
    <w:rsid w:val="00060C98"/>
    <w:rsid w:val="00060D81"/>
    <w:rsid w:val="000614E5"/>
    <w:rsid w:val="000617AB"/>
    <w:rsid w:val="00061C80"/>
    <w:rsid w:val="00061CB0"/>
    <w:rsid w:val="00061F3A"/>
    <w:rsid w:val="0006207D"/>
    <w:rsid w:val="00062847"/>
    <w:rsid w:val="00062985"/>
    <w:rsid w:val="00063084"/>
    <w:rsid w:val="000640C2"/>
    <w:rsid w:val="00064214"/>
    <w:rsid w:val="0006421E"/>
    <w:rsid w:val="00064BFD"/>
    <w:rsid w:val="00064C42"/>
    <w:rsid w:val="000653F4"/>
    <w:rsid w:val="000656C9"/>
    <w:rsid w:val="00065936"/>
    <w:rsid w:val="00065976"/>
    <w:rsid w:val="00065AE9"/>
    <w:rsid w:val="00065BE5"/>
    <w:rsid w:val="00065CB5"/>
    <w:rsid w:val="00066158"/>
    <w:rsid w:val="000661DB"/>
    <w:rsid w:val="00066EE9"/>
    <w:rsid w:val="00067850"/>
    <w:rsid w:val="00067DC8"/>
    <w:rsid w:val="000704A0"/>
    <w:rsid w:val="00070D19"/>
    <w:rsid w:val="00071008"/>
    <w:rsid w:val="0007134D"/>
    <w:rsid w:val="00071511"/>
    <w:rsid w:val="00071668"/>
    <w:rsid w:val="00071898"/>
    <w:rsid w:val="00071944"/>
    <w:rsid w:val="00071AA3"/>
    <w:rsid w:val="00071E2F"/>
    <w:rsid w:val="00071E92"/>
    <w:rsid w:val="00071F57"/>
    <w:rsid w:val="000726B1"/>
    <w:rsid w:val="00072826"/>
    <w:rsid w:val="00072E3E"/>
    <w:rsid w:val="0007374E"/>
    <w:rsid w:val="00073852"/>
    <w:rsid w:val="0007393B"/>
    <w:rsid w:val="00073EB7"/>
    <w:rsid w:val="000747E0"/>
    <w:rsid w:val="000749A1"/>
    <w:rsid w:val="00074E78"/>
    <w:rsid w:val="000755E6"/>
    <w:rsid w:val="000758A8"/>
    <w:rsid w:val="00075A4F"/>
    <w:rsid w:val="00076027"/>
    <w:rsid w:val="0007625D"/>
    <w:rsid w:val="000765D7"/>
    <w:rsid w:val="0007678D"/>
    <w:rsid w:val="0007688E"/>
    <w:rsid w:val="00076EC9"/>
    <w:rsid w:val="000773D2"/>
    <w:rsid w:val="00077B45"/>
    <w:rsid w:val="000801C5"/>
    <w:rsid w:val="000804AF"/>
    <w:rsid w:val="00080905"/>
    <w:rsid w:val="0008146C"/>
    <w:rsid w:val="00081AE0"/>
    <w:rsid w:val="00081EC6"/>
    <w:rsid w:val="00082678"/>
    <w:rsid w:val="000846F6"/>
    <w:rsid w:val="0008519A"/>
    <w:rsid w:val="00085A3F"/>
    <w:rsid w:val="0008608A"/>
    <w:rsid w:val="00086D10"/>
    <w:rsid w:val="00086E08"/>
    <w:rsid w:val="0008718C"/>
    <w:rsid w:val="0008740B"/>
    <w:rsid w:val="00087C72"/>
    <w:rsid w:val="00087FF4"/>
    <w:rsid w:val="00090175"/>
    <w:rsid w:val="00090404"/>
    <w:rsid w:val="000904AB"/>
    <w:rsid w:val="000912A3"/>
    <w:rsid w:val="00091C4E"/>
    <w:rsid w:val="00092208"/>
    <w:rsid w:val="0009269E"/>
    <w:rsid w:val="00092960"/>
    <w:rsid w:val="00092A64"/>
    <w:rsid w:val="00092B50"/>
    <w:rsid w:val="00092C98"/>
    <w:rsid w:val="000936F5"/>
    <w:rsid w:val="00093B4E"/>
    <w:rsid w:val="00093CA1"/>
    <w:rsid w:val="0009416E"/>
    <w:rsid w:val="000941EA"/>
    <w:rsid w:val="00094531"/>
    <w:rsid w:val="000952B5"/>
    <w:rsid w:val="00096608"/>
    <w:rsid w:val="00096B68"/>
    <w:rsid w:val="00096E1F"/>
    <w:rsid w:val="00096FCE"/>
    <w:rsid w:val="00097A2E"/>
    <w:rsid w:val="00097BDF"/>
    <w:rsid w:val="000A033C"/>
    <w:rsid w:val="000A12BF"/>
    <w:rsid w:val="000A17AC"/>
    <w:rsid w:val="000A1979"/>
    <w:rsid w:val="000A2140"/>
    <w:rsid w:val="000A27B0"/>
    <w:rsid w:val="000A2D37"/>
    <w:rsid w:val="000A34C5"/>
    <w:rsid w:val="000A34E6"/>
    <w:rsid w:val="000A3523"/>
    <w:rsid w:val="000A35A4"/>
    <w:rsid w:val="000A3D88"/>
    <w:rsid w:val="000A4027"/>
    <w:rsid w:val="000A4105"/>
    <w:rsid w:val="000A434D"/>
    <w:rsid w:val="000A44B6"/>
    <w:rsid w:val="000A5012"/>
    <w:rsid w:val="000A5231"/>
    <w:rsid w:val="000A5335"/>
    <w:rsid w:val="000A552F"/>
    <w:rsid w:val="000A5697"/>
    <w:rsid w:val="000A584E"/>
    <w:rsid w:val="000A5C19"/>
    <w:rsid w:val="000A6209"/>
    <w:rsid w:val="000A6ED3"/>
    <w:rsid w:val="000A7052"/>
    <w:rsid w:val="000A745B"/>
    <w:rsid w:val="000B08D1"/>
    <w:rsid w:val="000B0979"/>
    <w:rsid w:val="000B0C1C"/>
    <w:rsid w:val="000B0FB8"/>
    <w:rsid w:val="000B1151"/>
    <w:rsid w:val="000B11E8"/>
    <w:rsid w:val="000B13E5"/>
    <w:rsid w:val="000B1E3E"/>
    <w:rsid w:val="000B210E"/>
    <w:rsid w:val="000B222B"/>
    <w:rsid w:val="000B24F4"/>
    <w:rsid w:val="000B28F6"/>
    <w:rsid w:val="000B2D77"/>
    <w:rsid w:val="000B2D97"/>
    <w:rsid w:val="000B3270"/>
    <w:rsid w:val="000B3F84"/>
    <w:rsid w:val="000B40D9"/>
    <w:rsid w:val="000B4592"/>
    <w:rsid w:val="000B45BB"/>
    <w:rsid w:val="000B46E8"/>
    <w:rsid w:val="000B47A8"/>
    <w:rsid w:val="000B4B17"/>
    <w:rsid w:val="000B4D7C"/>
    <w:rsid w:val="000B51D9"/>
    <w:rsid w:val="000B59B0"/>
    <w:rsid w:val="000B5EDF"/>
    <w:rsid w:val="000B5F2C"/>
    <w:rsid w:val="000B605C"/>
    <w:rsid w:val="000B60A3"/>
    <w:rsid w:val="000B6850"/>
    <w:rsid w:val="000B6D72"/>
    <w:rsid w:val="000B709B"/>
    <w:rsid w:val="000B7311"/>
    <w:rsid w:val="000B7871"/>
    <w:rsid w:val="000B7B32"/>
    <w:rsid w:val="000B7C7A"/>
    <w:rsid w:val="000B7DD6"/>
    <w:rsid w:val="000C0699"/>
    <w:rsid w:val="000C08FF"/>
    <w:rsid w:val="000C0D5B"/>
    <w:rsid w:val="000C0F19"/>
    <w:rsid w:val="000C1601"/>
    <w:rsid w:val="000C1A55"/>
    <w:rsid w:val="000C265B"/>
    <w:rsid w:val="000C2D78"/>
    <w:rsid w:val="000C2F99"/>
    <w:rsid w:val="000C32CF"/>
    <w:rsid w:val="000C3A7C"/>
    <w:rsid w:val="000C445E"/>
    <w:rsid w:val="000C4524"/>
    <w:rsid w:val="000C4F36"/>
    <w:rsid w:val="000C52E7"/>
    <w:rsid w:val="000C56C0"/>
    <w:rsid w:val="000C575C"/>
    <w:rsid w:val="000C57C9"/>
    <w:rsid w:val="000C60E7"/>
    <w:rsid w:val="000C64EC"/>
    <w:rsid w:val="000C6666"/>
    <w:rsid w:val="000C6764"/>
    <w:rsid w:val="000C6B93"/>
    <w:rsid w:val="000C6D11"/>
    <w:rsid w:val="000C6D35"/>
    <w:rsid w:val="000C6F9D"/>
    <w:rsid w:val="000C7C60"/>
    <w:rsid w:val="000D00CF"/>
    <w:rsid w:val="000D0846"/>
    <w:rsid w:val="000D0E32"/>
    <w:rsid w:val="000D11D1"/>
    <w:rsid w:val="000D1204"/>
    <w:rsid w:val="000D18E4"/>
    <w:rsid w:val="000D1A7B"/>
    <w:rsid w:val="000D1E2E"/>
    <w:rsid w:val="000D1EE3"/>
    <w:rsid w:val="000D1F51"/>
    <w:rsid w:val="000D1FB4"/>
    <w:rsid w:val="000D26F6"/>
    <w:rsid w:val="000D28B0"/>
    <w:rsid w:val="000D294A"/>
    <w:rsid w:val="000D29B2"/>
    <w:rsid w:val="000D3431"/>
    <w:rsid w:val="000D34C5"/>
    <w:rsid w:val="000D3520"/>
    <w:rsid w:val="000D354D"/>
    <w:rsid w:val="000D373F"/>
    <w:rsid w:val="000D38CC"/>
    <w:rsid w:val="000D46BB"/>
    <w:rsid w:val="000D526F"/>
    <w:rsid w:val="000D5707"/>
    <w:rsid w:val="000D5E18"/>
    <w:rsid w:val="000D60C9"/>
    <w:rsid w:val="000D6431"/>
    <w:rsid w:val="000D659A"/>
    <w:rsid w:val="000D6632"/>
    <w:rsid w:val="000D6B70"/>
    <w:rsid w:val="000D72E5"/>
    <w:rsid w:val="000D72EE"/>
    <w:rsid w:val="000D76DF"/>
    <w:rsid w:val="000D7BDE"/>
    <w:rsid w:val="000D7E64"/>
    <w:rsid w:val="000D7FCC"/>
    <w:rsid w:val="000DC72F"/>
    <w:rsid w:val="000E03D1"/>
    <w:rsid w:val="000E0910"/>
    <w:rsid w:val="000E0A4F"/>
    <w:rsid w:val="000E0BF2"/>
    <w:rsid w:val="000E0CC3"/>
    <w:rsid w:val="000E0DB2"/>
    <w:rsid w:val="000E17E1"/>
    <w:rsid w:val="000E17E3"/>
    <w:rsid w:val="000E1813"/>
    <w:rsid w:val="000E1AE9"/>
    <w:rsid w:val="000E1C63"/>
    <w:rsid w:val="000E1DF1"/>
    <w:rsid w:val="000E29B1"/>
    <w:rsid w:val="000E2A78"/>
    <w:rsid w:val="000E3367"/>
    <w:rsid w:val="000E383D"/>
    <w:rsid w:val="000E3A33"/>
    <w:rsid w:val="000E3B6F"/>
    <w:rsid w:val="000E3D6D"/>
    <w:rsid w:val="000E4303"/>
    <w:rsid w:val="000E430C"/>
    <w:rsid w:val="000E4AA6"/>
    <w:rsid w:val="000E6874"/>
    <w:rsid w:val="000E75BE"/>
    <w:rsid w:val="000E7D11"/>
    <w:rsid w:val="000F000F"/>
    <w:rsid w:val="000F0A05"/>
    <w:rsid w:val="000F0C0B"/>
    <w:rsid w:val="000F124E"/>
    <w:rsid w:val="000F17F9"/>
    <w:rsid w:val="000F209C"/>
    <w:rsid w:val="000F2426"/>
    <w:rsid w:val="000F26DD"/>
    <w:rsid w:val="000F335F"/>
    <w:rsid w:val="000F3971"/>
    <w:rsid w:val="000F3DF3"/>
    <w:rsid w:val="000F47C9"/>
    <w:rsid w:val="000F49B8"/>
    <w:rsid w:val="000F4C9C"/>
    <w:rsid w:val="000F50D5"/>
    <w:rsid w:val="000F56BD"/>
    <w:rsid w:val="000F59C6"/>
    <w:rsid w:val="000F5EB7"/>
    <w:rsid w:val="000F639B"/>
    <w:rsid w:val="000F63F5"/>
    <w:rsid w:val="000F6806"/>
    <w:rsid w:val="000F6E6B"/>
    <w:rsid w:val="000F6F89"/>
    <w:rsid w:val="000F737F"/>
    <w:rsid w:val="000F761D"/>
    <w:rsid w:val="000F771B"/>
    <w:rsid w:val="000F7F97"/>
    <w:rsid w:val="001006A5"/>
    <w:rsid w:val="0010089B"/>
    <w:rsid w:val="0010134F"/>
    <w:rsid w:val="0010195A"/>
    <w:rsid w:val="0010199C"/>
    <w:rsid w:val="00101A5F"/>
    <w:rsid w:val="001031A3"/>
    <w:rsid w:val="0010347E"/>
    <w:rsid w:val="00103556"/>
    <w:rsid w:val="00103FA4"/>
    <w:rsid w:val="00104350"/>
    <w:rsid w:val="00104526"/>
    <w:rsid w:val="0010455F"/>
    <w:rsid w:val="00104778"/>
    <w:rsid w:val="001047B2"/>
    <w:rsid w:val="00104895"/>
    <w:rsid w:val="00104C0B"/>
    <w:rsid w:val="00105229"/>
    <w:rsid w:val="001054A4"/>
    <w:rsid w:val="00105628"/>
    <w:rsid w:val="001056DF"/>
    <w:rsid w:val="00105B28"/>
    <w:rsid w:val="00105DDC"/>
    <w:rsid w:val="00106DF6"/>
    <w:rsid w:val="00106F43"/>
    <w:rsid w:val="0010724B"/>
    <w:rsid w:val="0010724C"/>
    <w:rsid w:val="0010732D"/>
    <w:rsid w:val="00107652"/>
    <w:rsid w:val="0010771C"/>
    <w:rsid w:val="00107A01"/>
    <w:rsid w:val="00107B31"/>
    <w:rsid w:val="00110497"/>
    <w:rsid w:val="001104B0"/>
    <w:rsid w:val="001106E1"/>
    <w:rsid w:val="00110CDC"/>
    <w:rsid w:val="001111C5"/>
    <w:rsid w:val="001111D9"/>
    <w:rsid w:val="001112AB"/>
    <w:rsid w:val="0011179D"/>
    <w:rsid w:val="00111926"/>
    <w:rsid w:val="00111DB0"/>
    <w:rsid w:val="00111EDE"/>
    <w:rsid w:val="00112010"/>
    <w:rsid w:val="001127D6"/>
    <w:rsid w:val="001129DA"/>
    <w:rsid w:val="00113426"/>
    <w:rsid w:val="00113486"/>
    <w:rsid w:val="00113525"/>
    <w:rsid w:val="001136C9"/>
    <w:rsid w:val="00113EDC"/>
    <w:rsid w:val="00113FD0"/>
    <w:rsid w:val="0011416D"/>
    <w:rsid w:val="001144D7"/>
    <w:rsid w:val="00114518"/>
    <w:rsid w:val="0011482A"/>
    <w:rsid w:val="001148FA"/>
    <w:rsid w:val="00114D1C"/>
    <w:rsid w:val="00115111"/>
    <w:rsid w:val="00115350"/>
    <w:rsid w:val="00115732"/>
    <w:rsid w:val="001157A5"/>
    <w:rsid w:val="00116330"/>
    <w:rsid w:val="001163AF"/>
    <w:rsid w:val="001164FD"/>
    <w:rsid w:val="001168FD"/>
    <w:rsid w:val="00116921"/>
    <w:rsid w:val="00116F67"/>
    <w:rsid w:val="001171B0"/>
    <w:rsid w:val="00120326"/>
    <w:rsid w:val="00121037"/>
    <w:rsid w:val="00121164"/>
    <w:rsid w:val="00121243"/>
    <w:rsid w:val="001212C6"/>
    <w:rsid w:val="001212E0"/>
    <w:rsid w:val="00121754"/>
    <w:rsid w:val="0012177F"/>
    <w:rsid w:val="00121943"/>
    <w:rsid w:val="00121B14"/>
    <w:rsid w:val="001226CF"/>
    <w:rsid w:val="001229E4"/>
    <w:rsid w:val="00122A5A"/>
    <w:rsid w:val="00123753"/>
    <w:rsid w:val="00123849"/>
    <w:rsid w:val="00123970"/>
    <w:rsid w:val="00123DEE"/>
    <w:rsid w:val="001242A1"/>
    <w:rsid w:val="001243D4"/>
    <w:rsid w:val="00125D9B"/>
    <w:rsid w:val="001263F0"/>
    <w:rsid w:val="001263FA"/>
    <w:rsid w:val="0012686F"/>
    <w:rsid w:val="00126C17"/>
    <w:rsid w:val="0012734F"/>
    <w:rsid w:val="00127552"/>
    <w:rsid w:val="00127973"/>
    <w:rsid w:val="00127988"/>
    <w:rsid w:val="00127A47"/>
    <w:rsid w:val="00130202"/>
    <w:rsid w:val="001304B6"/>
    <w:rsid w:val="001304F5"/>
    <w:rsid w:val="001307E6"/>
    <w:rsid w:val="001309A1"/>
    <w:rsid w:val="001310F2"/>
    <w:rsid w:val="00131127"/>
    <w:rsid w:val="001313F9"/>
    <w:rsid w:val="00131429"/>
    <w:rsid w:val="00131517"/>
    <w:rsid w:val="00131957"/>
    <w:rsid w:val="00132C35"/>
    <w:rsid w:val="0013328E"/>
    <w:rsid w:val="00133806"/>
    <w:rsid w:val="00133CBE"/>
    <w:rsid w:val="00134ADF"/>
    <w:rsid w:val="00134AE8"/>
    <w:rsid w:val="00134C4D"/>
    <w:rsid w:val="001352FC"/>
    <w:rsid w:val="00135ACA"/>
    <w:rsid w:val="00135C8E"/>
    <w:rsid w:val="00135CBA"/>
    <w:rsid w:val="00135E43"/>
    <w:rsid w:val="00135F8A"/>
    <w:rsid w:val="00136127"/>
    <w:rsid w:val="00136519"/>
    <w:rsid w:val="00136773"/>
    <w:rsid w:val="00136875"/>
    <w:rsid w:val="00136EA8"/>
    <w:rsid w:val="00136FFF"/>
    <w:rsid w:val="001370F5"/>
    <w:rsid w:val="0013735D"/>
    <w:rsid w:val="001373CF"/>
    <w:rsid w:val="00137661"/>
    <w:rsid w:val="00137992"/>
    <w:rsid w:val="00137E92"/>
    <w:rsid w:val="00137EF2"/>
    <w:rsid w:val="00140C91"/>
    <w:rsid w:val="00141733"/>
    <w:rsid w:val="001428C0"/>
    <w:rsid w:val="00142A37"/>
    <w:rsid w:val="00142B72"/>
    <w:rsid w:val="001431BE"/>
    <w:rsid w:val="001432BE"/>
    <w:rsid w:val="00143C3C"/>
    <w:rsid w:val="00143C4E"/>
    <w:rsid w:val="00144140"/>
    <w:rsid w:val="0014423A"/>
    <w:rsid w:val="001443C6"/>
    <w:rsid w:val="001449BC"/>
    <w:rsid w:val="00144DC6"/>
    <w:rsid w:val="00144E38"/>
    <w:rsid w:val="00144E9E"/>
    <w:rsid w:val="00145172"/>
    <w:rsid w:val="001451AF"/>
    <w:rsid w:val="00145430"/>
    <w:rsid w:val="00145671"/>
    <w:rsid w:val="0014652D"/>
    <w:rsid w:val="0014660D"/>
    <w:rsid w:val="0014678F"/>
    <w:rsid w:val="0014705A"/>
    <w:rsid w:val="0014756D"/>
    <w:rsid w:val="00147DE3"/>
    <w:rsid w:val="00150430"/>
    <w:rsid w:val="0015078C"/>
    <w:rsid w:val="0015089E"/>
    <w:rsid w:val="001513D3"/>
    <w:rsid w:val="00151BED"/>
    <w:rsid w:val="001521DF"/>
    <w:rsid w:val="001521E8"/>
    <w:rsid w:val="0015237C"/>
    <w:rsid w:val="001523A6"/>
    <w:rsid w:val="0015254F"/>
    <w:rsid w:val="00152B1B"/>
    <w:rsid w:val="00153900"/>
    <w:rsid w:val="00154430"/>
    <w:rsid w:val="00154484"/>
    <w:rsid w:val="00154D69"/>
    <w:rsid w:val="00154DFD"/>
    <w:rsid w:val="0015531C"/>
    <w:rsid w:val="00155444"/>
    <w:rsid w:val="00155934"/>
    <w:rsid w:val="0015598D"/>
    <w:rsid w:val="001560D9"/>
    <w:rsid w:val="001563EB"/>
    <w:rsid w:val="00157CBC"/>
    <w:rsid w:val="00160025"/>
    <w:rsid w:val="001603F5"/>
    <w:rsid w:val="0016082C"/>
    <w:rsid w:val="00160B50"/>
    <w:rsid w:val="0016104F"/>
    <w:rsid w:val="0016136B"/>
    <w:rsid w:val="001613C7"/>
    <w:rsid w:val="0016199E"/>
    <w:rsid w:val="00161D6F"/>
    <w:rsid w:val="001620DB"/>
    <w:rsid w:val="001632DB"/>
    <w:rsid w:val="0016348C"/>
    <w:rsid w:val="001635E1"/>
    <w:rsid w:val="00163E1F"/>
    <w:rsid w:val="00163E4D"/>
    <w:rsid w:val="001644D5"/>
    <w:rsid w:val="00164DEC"/>
    <w:rsid w:val="001653C7"/>
    <w:rsid w:val="001659C8"/>
    <w:rsid w:val="001659E8"/>
    <w:rsid w:val="00165D77"/>
    <w:rsid w:val="00166184"/>
    <w:rsid w:val="0016627A"/>
    <w:rsid w:val="0016631C"/>
    <w:rsid w:val="001665B1"/>
    <w:rsid w:val="00166E33"/>
    <w:rsid w:val="001672CD"/>
    <w:rsid w:val="00167667"/>
    <w:rsid w:val="00167954"/>
    <w:rsid w:val="00167B62"/>
    <w:rsid w:val="0017038F"/>
    <w:rsid w:val="00170FA3"/>
    <w:rsid w:val="001712B8"/>
    <w:rsid w:val="00172B7C"/>
    <w:rsid w:val="00172BD1"/>
    <w:rsid w:val="00172F79"/>
    <w:rsid w:val="001730A1"/>
    <w:rsid w:val="00173918"/>
    <w:rsid w:val="0017393C"/>
    <w:rsid w:val="00173C21"/>
    <w:rsid w:val="00173C68"/>
    <w:rsid w:val="00173F1F"/>
    <w:rsid w:val="00174E44"/>
    <w:rsid w:val="00174FBD"/>
    <w:rsid w:val="0017596D"/>
    <w:rsid w:val="001759A4"/>
    <w:rsid w:val="001759C9"/>
    <w:rsid w:val="00176387"/>
    <w:rsid w:val="00177128"/>
    <w:rsid w:val="00177244"/>
    <w:rsid w:val="00177CFA"/>
    <w:rsid w:val="00180D0C"/>
    <w:rsid w:val="00180D16"/>
    <w:rsid w:val="00180E2F"/>
    <w:rsid w:val="00181067"/>
    <w:rsid w:val="00181141"/>
    <w:rsid w:val="001816F5"/>
    <w:rsid w:val="001818B3"/>
    <w:rsid w:val="00182042"/>
    <w:rsid w:val="001820CF"/>
    <w:rsid w:val="001822AE"/>
    <w:rsid w:val="00182EBD"/>
    <w:rsid w:val="00183377"/>
    <w:rsid w:val="00183E3A"/>
    <w:rsid w:val="001840D1"/>
    <w:rsid w:val="00184886"/>
    <w:rsid w:val="00185361"/>
    <w:rsid w:val="00185A55"/>
    <w:rsid w:val="00185B49"/>
    <w:rsid w:val="00186818"/>
    <w:rsid w:val="00186C29"/>
    <w:rsid w:val="001871C1"/>
    <w:rsid w:val="00187D45"/>
    <w:rsid w:val="00187D60"/>
    <w:rsid w:val="00190450"/>
    <w:rsid w:val="001904F7"/>
    <w:rsid w:val="00190514"/>
    <w:rsid w:val="001905DE"/>
    <w:rsid w:val="00191288"/>
    <w:rsid w:val="0019166D"/>
    <w:rsid w:val="00192036"/>
    <w:rsid w:val="00192321"/>
    <w:rsid w:val="0019292C"/>
    <w:rsid w:val="00192DD4"/>
    <w:rsid w:val="00193402"/>
    <w:rsid w:val="00194145"/>
    <w:rsid w:val="001945DA"/>
    <w:rsid w:val="001949F7"/>
    <w:rsid w:val="00194A4D"/>
    <w:rsid w:val="00194B2E"/>
    <w:rsid w:val="00195244"/>
    <w:rsid w:val="001957AA"/>
    <w:rsid w:val="00195D78"/>
    <w:rsid w:val="00196559"/>
    <w:rsid w:val="00196632"/>
    <w:rsid w:val="00196F62"/>
    <w:rsid w:val="00196FA7"/>
    <w:rsid w:val="001973F1"/>
    <w:rsid w:val="00197E7F"/>
    <w:rsid w:val="001A1044"/>
    <w:rsid w:val="001A1403"/>
    <w:rsid w:val="001A1540"/>
    <w:rsid w:val="001A20B7"/>
    <w:rsid w:val="001A2939"/>
    <w:rsid w:val="001A2E3C"/>
    <w:rsid w:val="001A2E8E"/>
    <w:rsid w:val="001A2F79"/>
    <w:rsid w:val="001A3215"/>
    <w:rsid w:val="001A352A"/>
    <w:rsid w:val="001A368D"/>
    <w:rsid w:val="001A384C"/>
    <w:rsid w:val="001A39CC"/>
    <w:rsid w:val="001A3E70"/>
    <w:rsid w:val="001A3FAD"/>
    <w:rsid w:val="001A4216"/>
    <w:rsid w:val="001A4B6F"/>
    <w:rsid w:val="001A4F23"/>
    <w:rsid w:val="001A5004"/>
    <w:rsid w:val="001A5630"/>
    <w:rsid w:val="001A5876"/>
    <w:rsid w:val="001A5AD8"/>
    <w:rsid w:val="001A5BD7"/>
    <w:rsid w:val="001A6124"/>
    <w:rsid w:val="001A6203"/>
    <w:rsid w:val="001A667A"/>
    <w:rsid w:val="001A6828"/>
    <w:rsid w:val="001A6A28"/>
    <w:rsid w:val="001A6C0C"/>
    <w:rsid w:val="001A6D6F"/>
    <w:rsid w:val="001A6DD5"/>
    <w:rsid w:val="001A6FA9"/>
    <w:rsid w:val="001A76C5"/>
    <w:rsid w:val="001A78D7"/>
    <w:rsid w:val="001A7959"/>
    <w:rsid w:val="001A7975"/>
    <w:rsid w:val="001A7F97"/>
    <w:rsid w:val="001B0947"/>
    <w:rsid w:val="001B13B2"/>
    <w:rsid w:val="001B215A"/>
    <w:rsid w:val="001B25DD"/>
    <w:rsid w:val="001B26AB"/>
    <w:rsid w:val="001B2FFB"/>
    <w:rsid w:val="001B3022"/>
    <w:rsid w:val="001B31F8"/>
    <w:rsid w:val="001B32E1"/>
    <w:rsid w:val="001B34FF"/>
    <w:rsid w:val="001B35B9"/>
    <w:rsid w:val="001B3A6A"/>
    <w:rsid w:val="001B3DFD"/>
    <w:rsid w:val="001B3E1C"/>
    <w:rsid w:val="001B3E85"/>
    <w:rsid w:val="001B48A3"/>
    <w:rsid w:val="001B53B2"/>
    <w:rsid w:val="001B579F"/>
    <w:rsid w:val="001B633D"/>
    <w:rsid w:val="001B689B"/>
    <w:rsid w:val="001B74A4"/>
    <w:rsid w:val="001B7655"/>
    <w:rsid w:val="001B7675"/>
    <w:rsid w:val="001B77FE"/>
    <w:rsid w:val="001BDCC0"/>
    <w:rsid w:val="001C01D7"/>
    <w:rsid w:val="001C01F6"/>
    <w:rsid w:val="001C06C2"/>
    <w:rsid w:val="001C07EC"/>
    <w:rsid w:val="001C0DB5"/>
    <w:rsid w:val="001C134C"/>
    <w:rsid w:val="001C13B5"/>
    <w:rsid w:val="001C217D"/>
    <w:rsid w:val="001C219B"/>
    <w:rsid w:val="001C3339"/>
    <w:rsid w:val="001C38D1"/>
    <w:rsid w:val="001C407E"/>
    <w:rsid w:val="001C45D9"/>
    <w:rsid w:val="001C4B3F"/>
    <w:rsid w:val="001C4D26"/>
    <w:rsid w:val="001C4DF1"/>
    <w:rsid w:val="001C527B"/>
    <w:rsid w:val="001C5BBE"/>
    <w:rsid w:val="001C5CD9"/>
    <w:rsid w:val="001C5D93"/>
    <w:rsid w:val="001C60B0"/>
    <w:rsid w:val="001C651C"/>
    <w:rsid w:val="001C66B4"/>
    <w:rsid w:val="001C6789"/>
    <w:rsid w:val="001C6826"/>
    <w:rsid w:val="001C6A75"/>
    <w:rsid w:val="001C72B4"/>
    <w:rsid w:val="001C7323"/>
    <w:rsid w:val="001C7537"/>
    <w:rsid w:val="001C7E4A"/>
    <w:rsid w:val="001D045E"/>
    <w:rsid w:val="001D0A44"/>
    <w:rsid w:val="001D127A"/>
    <w:rsid w:val="001D137A"/>
    <w:rsid w:val="001D143C"/>
    <w:rsid w:val="001D1461"/>
    <w:rsid w:val="001D1545"/>
    <w:rsid w:val="001D1674"/>
    <w:rsid w:val="001D178E"/>
    <w:rsid w:val="001D17D8"/>
    <w:rsid w:val="001D1BC0"/>
    <w:rsid w:val="001D2063"/>
    <w:rsid w:val="001D21D5"/>
    <w:rsid w:val="001D223F"/>
    <w:rsid w:val="001D23EE"/>
    <w:rsid w:val="001D29CE"/>
    <w:rsid w:val="001D2C32"/>
    <w:rsid w:val="001D2DC2"/>
    <w:rsid w:val="001D38B9"/>
    <w:rsid w:val="001D3974"/>
    <w:rsid w:val="001D3BD8"/>
    <w:rsid w:val="001D3E41"/>
    <w:rsid w:val="001D4E63"/>
    <w:rsid w:val="001D5CC1"/>
    <w:rsid w:val="001D611E"/>
    <w:rsid w:val="001D625F"/>
    <w:rsid w:val="001D635D"/>
    <w:rsid w:val="001D63C1"/>
    <w:rsid w:val="001D64EE"/>
    <w:rsid w:val="001D6725"/>
    <w:rsid w:val="001D67A0"/>
    <w:rsid w:val="001D698E"/>
    <w:rsid w:val="001D6D6F"/>
    <w:rsid w:val="001D73B4"/>
    <w:rsid w:val="001D7D54"/>
    <w:rsid w:val="001D7E8E"/>
    <w:rsid w:val="001E021B"/>
    <w:rsid w:val="001E0855"/>
    <w:rsid w:val="001E0A55"/>
    <w:rsid w:val="001E0C06"/>
    <w:rsid w:val="001E0C1B"/>
    <w:rsid w:val="001E0E42"/>
    <w:rsid w:val="001E1DE0"/>
    <w:rsid w:val="001E2544"/>
    <w:rsid w:val="001E2CF9"/>
    <w:rsid w:val="001E37D6"/>
    <w:rsid w:val="001E3F26"/>
    <w:rsid w:val="001E40D4"/>
    <w:rsid w:val="001E47CB"/>
    <w:rsid w:val="001E5440"/>
    <w:rsid w:val="001E568E"/>
    <w:rsid w:val="001E5DD6"/>
    <w:rsid w:val="001E6036"/>
    <w:rsid w:val="001E60CE"/>
    <w:rsid w:val="001E6929"/>
    <w:rsid w:val="001E6B3D"/>
    <w:rsid w:val="001E6CCA"/>
    <w:rsid w:val="001E7053"/>
    <w:rsid w:val="001E776A"/>
    <w:rsid w:val="001E77DD"/>
    <w:rsid w:val="001E7CA4"/>
    <w:rsid w:val="001F020A"/>
    <w:rsid w:val="001F0831"/>
    <w:rsid w:val="001F0FFE"/>
    <w:rsid w:val="001F1550"/>
    <w:rsid w:val="001F1A4C"/>
    <w:rsid w:val="001F272C"/>
    <w:rsid w:val="001F2B33"/>
    <w:rsid w:val="001F2BD5"/>
    <w:rsid w:val="001F2F77"/>
    <w:rsid w:val="001F3540"/>
    <w:rsid w:val="001F3B9D"/>
    <w:rsid w:val="001F3D6C"/>
    <w:rsid w:val="001F3F4B"/>
    <w:rsid w:val="001F40FA"/>
    <w:rsid w:val="001F4590"/>
    <w:rsid w:val="001F47A7"/>
    <w:rsid w:val="001F4D17"/>
    <w:rsid w:val="001F4D28"/>
    <w:rsid w:val="001F5B6B"/>
    <w:rsid w:val="001F5B87"/>
    <w:rsid w:val="001F63F1"/>
    <w:rsid w:val="001F6643"/>
    <w:rsid w:val="001F6DCA"/>
    <w:rsid w:val="001F7291"/>
    <w:rsid w:val="001F7933"/>
    <w:rsid w:val="001F7A64"/>
    <w:rsid w:val="001F7CA6"/>
    <w:rsid w:val="001F7D18"/>
    <w:rsid w:val="001F7E4A"/>
    <w:rsid w:val="00200058"/>
    <w:rsid w:val="002002C3"/>
    <w:rsid w:val="002018E4"/>
    <w:rsid w:val="00201C25"/>
    <w:rsid w:val="00201DAA"/>
    <w:rsid w:val="00202CB8"/>
    <w:rsid w:val="00203163"/>
    <w:rsid w:val="00203BC8"/>
    <w:rsid w:val="002043BF"/>
    <w:rsid w:val="00204509"/>
    <w:rsid w:val="00204B30"/>
    <w:rsid w:val="002051FC"/>
    <w:rsid w:val="00205B6E"/>
    <w:rsid w:val="002060FB"/>
    <w:rsid w:val="0020640F"/>
    <w:rsid w:val="00206857"/>
    <w:rsid w:val="00207803"/>
    <w:rsid w:val="00207A6C"/>
    <w:rsid w:val="00207F3E"/>
    <w:rsid w:val="002105F4"/>
    <w:rsid w:val="00211576"/>
    <w:rsid w:val="00211B4E"/>
    <w:rsid w:val="00212EB4"/>
    <w:rsid w:val="00213217"/>
    <w:rsid w:val="002135C8"/>
    <w:rsid w:val="0021397E"/>
    <w:rsid w:val="00214F80"/>
    <w:rsid w:val="00214FFD"/>
    <w:rsid w:val="002151FD"/>
    <w:rsid w:val="00215CA5"/>
    <w:rsid w:val="002160E8"/>
    <w:rsid w:val="002161A0"/>
    <w:rsid w:val="00216C2F"/>
    <w:rsid w:val="002170F0"/>
    <w:rsid w:val="0021726F"/>
    <w:rsid w:val="002173B8"/>
    <w:rsid w:val="0021773E"/>
    <w:rsid w:val="0021774A"/>
    <w:rsid w:val="00217E49"/>
    <w:rsid w:val="00220063"/>
    <w:rsid w:val="00220A19"/>
    <w:rsid w:val="00220A33"/>
    <w:rsid w:val="00220CEC"/>
    <w:rsid w:val="00220ECD"/>
    <w:rsid w:val="00221294"/>
    <w:rsid w:val="00222047"/>
    <w:rsid w:val="0022214E"/>
    <w:rsid w:val="0022248E"/>
    <w:rsid w:val="00222778"/>
    <w:rsid w:val="002231CB"/>
    <w:rsid w:val="0022349E"/>
    <w:rsid w:val="0022366E"/>
    <w:rsid w:val="00224291"/>
    <w:rsid w:val="0022446F"/>
    <w:rsid w:val="00225193"/>
    <w:rsid w:val="00225275"/>
    <w:rsid w:val="00225500"/>
    <w:rsid w:val="00225762"/>
    <w:rsid w:val="002258B5"/>
    <w:rsid w:val="002267F5"/>
    <w:rsid w:val="0022769A"/>
    <w:rsid w:val="00227782"/>
    <w:rsid w:val="0022795C"/>
    <w:rsid w:val="00227F45"/>
    <w:rsid w:val="002300B7"/>
    <w:rsid w:val="0023014F"/>
    <w:rsid w:val="00230C39"/>
    <w:rsid w:val="002313B2"/>
    <w:rsid w:val="0023152B"/>
    <w:rsid w:val="002320DD"/>
    <w:rsid w:val="0023250B"/>
    <w:rsid w:val="002327A8"/>
    <w:rsid w:val="002330C7"/>
    <w:rsid w:val="002330E0"/>
    <w:rsid w:val="0023330A"/>
    <w:rsid w:val="00233566"/>
    <w:rsid w:val="00233623"/>
    <w:rsid w:val="002347E8"/>
    <w:rsid w:val="00234AB6"/>
    <w:rsid w:val="00234B42"/>
    <w:rsid w:val="00234B53"/>
    <w:rsid w:val="00235079"/>
    <w:rsid w:val="0023513B"/>
    <w:rsid w:val="002355C3"/>
    <w:rsid w:val="00236532"/>
    <w:rsid w:val="0023742A"/>
    <w:rsid w:val="002378D4"/>
    <w:rsid w:val="002403AB"/>
    <w:rsid w:val="002409DE"/>
    <w:rsid w:val="00240B28"/>
    <w:rsid w:val="002411F7"/>
    <w:rsid w:val="002416FE"/>
    <w:rsid w:val="00241740"/>
    <w:rsid w:val="00241941"/>
    <w:rsid w:val="00242AC9"/>
    <w:rsid w:val="00243101"/>
    <w:rsid w:val="002431C4"/>
    <w:rsid w:val="002436F9"/>
    <w:rsid w:val="0024395E"/>
    <w:rsid w:val="00243B4C"/>
    <w:rsid w:val="00243BF8"/>
    <w:rsid w:val="00243C86"/>
    <w:rsid w:val="0024434D"/>
    <w:rsid w:val="002448B3"/>
    <w:rsid w:val="00244A54"/>
    <w:rsid w:val="00244FC2"/>
    <w:rsid w:val="00245899"/>
    <w:rsid w:val="00245B58"/>
    <w:rsid w:val="00246D0F"/>
    <w:rsid w:val="00246D86"/>
    <w:rsid w:val="00247816"/>
    <w:rsid w:val="00247A27"/>
    <w:rsid w:val="00250117"/>
    <w:rsid w:val="00250142"/>
    <w:rsid w:val="00250BBE"/>
    <w:rsid w:val="00250BE9"/>
    <w:rsid w:val="00250FD2"/>
    <w:rsid w:val="00251149"/>
    <w:rsid w:val="002513A7"/>
    <w:rsid w:val="002513A8"/>
    <w:rsid w:val="002513F8"/>
    <w:rsid w:val="0025140B"/>
    <w:rsid w:val="0025170E"/>
    <w:rsid w:val="002529D9"/>
    <w:rsid w:val="00252BEA"/>
    <w:rsid w:val="00253856"/>
    <w:rsid w:val="00253AEB"/>
    <w:rsid w:val="00253B44"/>
    <w:rsid w:val="00253E4E"/>
    <w:rsid w:val="00254B5B"/>
    <w:rsid w:val="00254EA7"/>
    <w:rsid w:val="002553F9"/>
    <w:rsid w:val="00255B0F"/>
    <w:rsid w:val="002562FF"/>
    <w:rsid w:val="002566E7"/>
    <w:rsid w:val="00256C55"/>
    <w:rsid w:val="0025748D"/>
    <w:rsid w:val="002576C9"/>
    <w:rsid w:val="002600A9"/>
    <w:rsid w:val="002600B6"/>
    <w:rsid w:val="002600EF"/>
    <w:rsid w:val="00260668"/>
    <w:rsid w:val="00260949"/>
    <w:rsid w:val="00261415"/>
    <w:rsid w:val="00261507"/>
    <w:rsid w:val="0026156D"/>
    <w:rsid w:val="0026180C"/>
    <w:rsid w:val="00261AC0"/>
    <w:rsid w:val="00261BF9"/>
    <w:rsid w:val="00261C26"/>
    <w:rsid w:val="00261FEE"/>
    <w:rsid w:val="0026241B"/>
    <w:rsid w:val="00262502"/>
    <w:rsid w:val="00262A8E"/>
    <w:rsid w:val="00262FDF"/>
    <w:rsid w:val="002630A0"/>
    <w:rsid w:val="0026368A"/>
    <w:rsid w:val="00263AA1"/>
    <w:rsid w:val="00263EF8"/>
    <w:rsid w:val="00263F55"/>
    <w:rsid w:val="00264442"/>
    <w:rsid w:val="00264B49"/>
    <w:rsid w:val="002650A9"/>
    <w:rsid w:val="0026553E"/>
    <w:rsid w:val="00265819"/>
    <w:rsid w:val="0026655B"/>
    <w:rsid w:val="00266EA8"/>
    <w:rsid w:val="0026725E"/>
    <w:rsid w:val="00267381"/>
    <w:rsid w:val="00267723"/>
    <w:rsid w:val="00267ED2"/>
    <w:rsid w:val="00267FC9"/>
    <w:rsid w:val="0027130A"/>
    <w:rsid w:val="0027166F"/>
    <w:rsid w:val="00271855"/>
    <w:rsid w:val="00271952"/>
    <w:rsid w:val="00271E04"/>
    <w:rsid w:val="00271E96"/>
    <w:rsid w:val="00271ED5"/>
    <w:rsid w:val="00272292"/>
    <w:rsid w:val="00272C2B"/>
    <w:rsid w:val="00273631"/>
    <w:rsid w:val="002736D2"/>
    <w:rsid w:val="002738A4"/>
    <w:rsid w:val="00273F1F"/>
    <w:rsid w:val="00274862"/>
    <w:rsid w:val="00274A85"/>
    <w:rsid w:val="00275404"/>
    <w:rsid w:val="002754AE"/>
    <w:rsid w:val="0027579F"/>
    <w:rsid w:val="00275E59"/>
    <w:rsid w:val="002767D5"/>
    <w:rsid w:val="0027685D"/>
    <w:rsid w:val="00276917"/>
    <w:rsid w:val="00276EA7"/>
    <w:rsid w:val="002771ED"/>
    <w:rsid w:val="0028017F"/>
    <w:rsid w:val="0028064C"/>
    <w:rsid w:val="00281A9B"/>
    <w:rsid w:val="00281D5C"/>
    <w:rsid w:val="0028207F"/>
    <w:rsid w:val="0028228F"/>
    <w:rsid w:val="00282ED5"/>
    <w:rsid w:val="00283259"/>
    <w:rsid w:val="00283520"/>
    <w:rsid w:val="002835E2"/>
    <w:rsid w:val="0028385A"/>
    <w:rsid w:val="002842A2"/>
    <w:rsid w:val="00284B16"/>
    <w:rsid w:val="00284C9F"/>
    <w:rsid w:val="00284EE0"/>
    <w:rsid w:val="002852DA"/>
    <w:rsid w:val="0028540B"/>
    <w:rsid w:val="00285DD3"/>
    <w:rsid w:val="00286CB5"/>
    <w:rsid w:val="00287007"/>
    <w:rsid w:val="00287029"/>
    <w:rsid w:val="002871FA"/>
    <w:rsid w:val="0028721C"/>
    <w:rsid w:val="00287C92"/>
    <w:rsid w:val="00290DF9"/>
    <w:rsid w:val="00290FE5"/>
    <w:rsid w:val="002914A7"/>
    <w:rsid w:val="002915D8"/>
    <w:rsid w:val="0029182D"/>
    <w:rsid w:val="0029187A"/>
    <w:rsid w:val="002920A4"/>
    <w:rsid w:val="00292563"/>
    <w:rsid w:val="002926B2"/>
    <w:rsid w:val="00292794"/>
    <w:rsid w:val="00292E8F"/>
    <w:rsid w:val="00293146"/>
    <w:rsid w:val="002933E0"/>
    <w:rsid w:val="00293945"/>
    <w:rsid w:val="00293A8B"/>
    <w:rsid w:val="00294067"/>
    <w:rsid w:val="00294175"/>
    <w:rsid w:val="00294F24"/>
    <w:rsid w:val="0029587F"/>
    <w:rsid w:val="00295BD3"/>
    <w:rsid w:val="00295E8A"/>
    <w:rsid w:val="002961A4"/>
    <w:rsid w:val="0029686A"/>
    <w:rsid w:val="00296F58"/>
    <w:rsid w:val="00296F7F"/>
    <w:rsid w:val="00297173"/>
    <w:rsid w:val="002971F2"/>
    <w:rsid w:val="002972B2"/>
    <w:rsid w:val="002979E4"/>
    <w:rsid w:val="002A01A6"/>
    <w:rsid w:val="002A065C"/>
    <w:rsid w:val="002A07B6"/>
    <w:rsid w:val="002A0C17"/>
    <w:rsid w:val="002A0D08"/>
    <w:rsid w:val="002A1EB6"/>
    <w:rsid w:val="002A277A"/>
    <w:rsid w:val="002A2E4A"/>
    <w:rsid w:val="002A2FFE"/>
    <w:rsid w:val="002A3295"/>
    <w:rsid w:val="002A407B"/>
    <w:rsid w:val="002A44A7"/>
    <w:rsid w:val="002A48CD"/>
    <w:rsid w:val="002A4AE8"/>
    <w:rsid w:val="002A514E"/>
    <w:rsid w:val="002A5609"/>
    <w:rsid w:val="002A5679"/>
    <w:rsid w:val="002A5AD6"/>
    <w:rsid w:val="002A5E15"/>
    <w:rsid w:val="002A61F4"/>
    <w:rsid w:val="002A627B"/>
    <w:rsid w:val="002A65BD"/>
    <w:rsid w:val="002A6733"/>
    <w:rsid w:val="002A72E2"/>
    <w:rsid w:val="002A75E8"/>
    <w:rsid w:val="002A7CD6"/>
    <w:rsid w:val="002B07B8"/>
    <w:rsid w:val="002B09C9"/>
    <w:rsid w:val="002B0A20"/>
    <w:rsid w:val="002B0B97"/>
    <w:rsid w:val="002B0E9D"/>
    <w:rsid w:val="002B11F2"/>
    <w:rsid w:val="002B14EB"/>
    <w:rsid w:val="002B1776"/>
    <w:rsid w:val="002B1ACF"/>
    <w:rsid w:val="002B1DB6"/>
    <w:rsid w:val="002B25F7"/>
    <w:rsid w:val="002B278F"/>
    <w:rsid w:val="002B2DDD"/>
    <w:rsid w:val="002B2F81"/>
    <w:rsid w:val="002B3CC9"/>
    <w:rsid w:val="002B3D48"/>
    <w:rsid w:val="002B445E"/>
    <w:rsid w:val="002B44D2"/>
    <w:rsid w:val="002B457D"/>
    <w:rsid w:val="002B45F9"/>
    <w:rsid w:val="002B4ACB"/>
    <w:rsid w:val="002B5157"/>
    <w:rsid w:val="002B51F2"/>
    <w:rsid w:val="002B524F"/>
    <w:rsid w:val="002B5271"/>
    <w:rsid w:val="002B549E"/>
    <w:rsid w:val="002B5548"/>
    <w:rsid w:val="002B5DFE"/>
    <w:rsid w:val="002B61AF"/>
    <w:rsid w:val="002B62B2"/>
    <w:rsid w:val="002B693F"/>
    <w:rsid w:val="002B7263"/>
    <w:rsid w:val="002B7339"/>
    <w:rsid w:val="002B7CA6"/>
    <w:rsid w:val="002B7F3F"/>
    <w:rsid w:val="002C023B"/>
    <w:rsid w:val="002C057C"/>
    <w:rsid w:val="002C0C9F"/>
    <w:rsid w:val="002C0D21"/>
    <w:rsid w:val="002C1003"/>
    <w:rsid w:val="002C138A"/>
    <w:rsid w:val="002C1FE7"/>
    <w:rsid w:val="002C23AA"/>
    <w:rsid w:val="002C2671"/>
    <w:rsid w:val="002C295E"/>
    <w:rsid w:val="002C2CA9"/>
    <w:rsid w:val="002C3358"/>
    <w:rsid w:val="002C3822"/>
    <w:rsid w:val="002C43D0"/>
    <w:rsid w:val="002C46C4"/>
    <w:rsid w:val="002C50BE"/>
    <w:rsid w:val="002C5A80"/>
    <w:rsid w:val="002C62B4"/>
    <w:rsid w:val="002C64E8"/>
    <w:rsid w:val="002C668C"/>
    <w:rsid w:val="002C668D"/>
    <w:rsid w:val="002C6895"/>
    <w:rsid w:val="002C6FFF"/>
    <w:rsid w:val="002C7015"/>
    <w:rsid w:val="002C7335"/>
    <w:rsid w:val="002C7355"/>
    <w:rsid w:val="002C76D5"/>
    <w:rsid w:val="002C786F"/>
    <w:rsid w:val="002D003D"/>
    <w:rsid w:val="002D0221"/>
    <w:rsid w:val="002D04BF"/>
    <w:rsid w:val="002D0C30"/>
    <w:rsid w:val="002D13D3"/>
    <w:rsid w:val="002D1413"/>
    <w:rsid w:val="002D1725"/>
    <w:rsid w:val="002D1939"/>
    <w:rsid w:val="002D19E0"/>
    <w:rsid w:val="002D1AD6"/>
    <w:rsid w:val="002D1FBB"/>
    <w:rsid w:val="002D2075"/>
    <w:rsid w:val="002D2150"/>
    <w:rsid w:val="002D2154"/>
    <w:rsid w:val="002D25D1"/>
    <w:rsid w:val="002D289C"/>
    <w:rsid w:val="002D2A6A"/>
    <w:rsid w:val="002D33F0"/>
    <w:rsid w:val="002D3720"/>
    <w:rsid w:val="002D3D31"/>
    <w:rsid w:val="002D400E"/>
    <w:rsid w:val="002D4D27"/>
    <w:rsid w:val="002D55D5"/>
    <w:rsid w:val="002D5A43"/>
    <w:rsid w:val="002D65FA"/>
    <w:rsid w:val="002D6821"/>
    <w:rsid w:val="002D79B8"/>
    <w:rsid w:val="002D7B27"/>
    <w:rsid w:val="002D7CE0"/>
    <w:rsid w:val="002D7E46"/>
    <w:rsid w:val="002E0374"/>
    <w:rsid w:val="002E09D5"/>
    <w:rsid w:val="002E0AF7"/>
    <w:rsid w:val="002E0CB7"/>
    <w:rsid w:val="002E185C"/>
    <w:rsid w:val="002E2047"/>
    <w:rsid w:val="002E299B"/>
    <w:rsid w:val="002E2ED6"/>
    <w:rsid w:val="002E33C0"/>
    <w:rsid w:val="002E33E9"/>
    <w:rsid w:val="002E36AB"/>
    <w:rsid w:val="002E3913"/>
    <w:rsid w:val="002E456B"/>
    <w:rsid w:val="002E4C65"/>
    <w:rsid w:val="002E61A2"/>
    <w:rsid w:val="002E624F"/>
    <w:rsid w:val="002E6320"/>
    <w:rsid w:val="002E69BE"/>
    <w:rsid w:val="002E6C47"/>
    <w:rsid w:val="002E7A92"/>
    <w:rsid w:val="002F0157"/>
    <w:rsid w:val="002F01F3"/>
    <w:rsid w:val="002F0728"/>
    <w:rsid w:val="002F0DFC"/>
    <w:rsid w:val="002F105B"/>
    <w:rsid w:val="002F1D99"/>
    <w:rsid w:val="002F28A5"/>
    <w:rsid w:val="002F29C2"/>
    <w:rsid w:val="002F2A25"/>
    <w:rsid w:val="002F2C95"/>
    <w:rsid w:val="002F2DCC"/>
    <w:rsid w:val="002F350A"/>
    <w:rsid w:val="002F3558"/>
    <w:rsid w:val="002F3608"/>
    <w:rsid w:val="002F36BF"/>
    <w:rsid w:val="002F45A1"/>
    <w:rsid w:val="002F4AEB"/>
    <w:rsid w:val="002F4B11"/>
    <w:rsid w:val="002F5DD5"/>
    <w:rsid w:val="002F6007"/>
    <w:rsid w:val="002F608F"/>
    <w:rsid w:val="002F6595"/>
    <w:rsid w:val="002F7252"/>
    <w:rsid w:val="002F7B84"/>
    <w:rsid w:val="002F7BE3"/>
    <w:rsid w:val="002F7D36"/>
    <w:rsid w:val="003000E4"/>
    <w:rsid w:val="00300206"/>
    <w:rsid w:val="003003CC"/>
    <w:rsid w:val="00301A92"/>
    <w:rsid w:val="00301B2C"/>
    <w:rsid w:val="00301BDE"/>
    <w:rsid w:val="00302139"/>
    <w:rsid w:val="003023F7"/>
    <w:rsid w:val="0030260D"/>
    <w:rsid w:val="00302C6C"/>
    <w:rsid w:val="00302D41"/>
    <w:rsid w:val="00302DC2"/>
    <w:rsid w:val="00302E45"/>
    <w:rsid w:val="00303F09"/>
    <w:rsid w:val="0030450C"/>
    <w:rsid w:val="003047AB"/>
    <w:rsid w:val="0030523C"/>
    <w:rsid w:val="003053ED"/>
    <w:rsid w:val="00305916"/>
    <w:rsid w:val="00305B7B"/>
    <w:rsid w:val="00305D9E"/>
    <w:rsid w:val="0030658D"/>
    <w:rsid w:val="00306677"/>
    <w:rsid w:val="00306E0B"/>
    <w:rsid w:val="00307195"/>
    <w:rsid w:val="003073C4"/>
    <w:rsid w:val="003074DD"/>
    <w:rsid w:val="00307DAA"/>
    <w:rsid w:val="00310169"/>
    <w:rsid w:val="0031020B"/>
    <w:rsid w:val="00310542"/>
    <w:rsid w:val="00310F19"/>
    <w:rsid w:val="003111C9"/>
    <w:rsid w:val="003111F9"/>
    <w:rsid w:val="0031160E"/>
    <w:rsid w:val="0031182B"/>
    <w:rsid w:val="00311CAB"/>
    <w:rsid w:val="00311E4B"/>
    <w:rsid w:val="00312951"/>
    <w:rsid w:val="003132D5"/>
    <w:rsid w:val="00313C91"/>
    <w:rsid w:val="003143D5"/>
    <w:rsid w:val="00314745"/>
    <w:rsid w:val="00314F9F"/>
    <w:rsid w:val="0031522D"/>
    <w:rsid w:val="00315F23"/>
    <w:rsid w:val="00315F3D"/>
    <w:rsid w:val="00316401"/>
    <w:rsid w:val="00316525"/>
    <w:rsid w:val="00316902"/>
    <w:rsid w:val="003172E9"/>
    <w:rsid w:val="00317BF0"/>
    <w:rsid w:val="00317C35"/>
    <w:rsid w:val="00321D48"/>
    <w:rsid w:val="00321D93"/>
    <w:rsid w:val="00322514"/>
    <w:rsid w:val="003227A2"/>
    <w:rsid w:val="003227C2"/>
    <w:rsid w:val="00322A7C"/>
    <w:rsid w:val="00322C5C"/>
    <w:rsid w:val="00322CE7"/>
    <w:rsid w:val="00323576"/>
    <w:rsid w:val="0032411B"/>
    <w:rsid w:val="0032456B"/>
    <w:rsid w:val="00324705"/>
    <w:rsid w:val="003247A1"/>
    <w:rsid w:val="003250B6"/>
    <w:rsid w:val="00325452"/>
    <w:rsid w:val="00325533"/>
    <w:rsid w:val="0032602F"/>
    <w:rsid w:val="003263D1"/>
    <w:rsid w:val="00326587"/>
    <w:rsid w:val="00327266"/>
    <w:rsid w:val="003272D1"/>
    <w:rsid w:val="00327425"/>
    <w:rsid w:val="00327631"/>
    <w:rsid w:val="00327E68"/>
    <w:rsid w:val="0033003E"/>
    <w:rsid w:val="0033021A"/>
    <w:rsid w:val="00330417"/>
    <w:rsid w:val="00330590"/>
    <w:rsid w:val="003305CE"/>
    <w:rsid w:val="003306ED"/>
    <w:rsid w:val="00330E5C"/>
    <w:rsid w:val="003311E6"/>
    <w:rsid w:val="0033147C"/>
    <w:rsid w:val="003314E7"/>
    <w:rsid w:val="003319C3"/>
    <w:rsid w:val="00331B39"/>
    <w:rsid w:val="00331CD0"/>
    <w:rsid w:val="00331E04"/>
    <w:rsid w:val="00331EB6"/>
    <w:rsid w:val="00331F5B"/>
    <w:rsid w:val="00332CE0"/>
    <w:rsid w:val="00332F89"/>
    <w:rsid w:val="00333239"/>
    <w:rsid w:val="00333666"/>
    <w:rsid w:val="0033409C"/>
    <w:rsid w:val="00334113"/>
    <w:rsid w:val="003349BB"/>
    <w:rsid w:val="00334C10"/>
    <w:rsid w:val="0033527B"/>
    <w:rsid w:val="00335726"/>
    <w:rsid w:val="003358EA"/>
    <w:rsid w:val="00335AE7"/>
    <w:rsid w:val="00335FA1"/>
    <w:rsid w:val="00336102"/>
    <w:rsid w:val="00336423"/>
    <w:rsid w:val="0033656D"/>
    <w:rsid w:val="00337839"/>
    <w:rsid w:val="00337E81"/>
    <w:rsid w:val="003407B9"/>
    <w:rsid w:val="00340DAB"/>
    <w:rsid w:val="00340EF0"/>
    <w:rsid w:val="00341210"/>
    <w:rsid w:val="00341289"/>
    <w:rsid w:val="00341CA2"/>
    <w:rsid w:val="00341DE9"/>
    <w:rsid w:val="0034357D"/>
    <w:rsid w:val="00344423"/>
    <w:rsid w:val="00344512"/>
    <w:rsid w:val="003448A9"/>
    <w:rsid w:val="00345698"/>
    <w:rsid w:val="00345AAD"/>
    <w:rsid w:val="00346C13"/>
    <w:rsid w:val="00346E22"/>
    <w:rsid w:val="00347C56"/>
    <w:rsid w:val="00347D60"/>
    <w:rsid w:val="00347F37"/>
    <w:rsid w:val="00347F98"/>
    <w:rsid w:val="00347FCD"/>
    <w:rsid w:val="00350145"/>
    <w:rsid w:val="00350511"/>
    <w:rsid w:val="003506AD"/>
    <w:rsid w:val="003506D2"/>
    <w:rsid w:val="003515EF"/>
    <w:rsid w:val="0035178E"/>
    <w:rsid w:val="00351DE5"/>
    <w:rsid w:val="00352583"/>
    <w:rsid w:val="0035265E"/>
    <w:rsid w:val="00352D1C"/>
    <w:rsid w:val="003530CC"/>
    <w:rsid w:val="003536AE"/>
    <w:rsid w:val="00353E21"/>
    <w:rsid w:val="00353EDC"/>
    <w:rsid w:val="0035411B"/>
    <w:rsid w:val="0035459B"/>
    <w:rsid w:val="003549B3"/>
    <w:rsid w:val="00354A7B"/>
    <w:rsid w:val="0035509B"/>
    <w:rsid w:val="003553AA"/>
    <w:rsid w:val="00355AB5"/>
    <w:rsid w:val="003562F5"/>
    <w:rsid w:val="00357ABC"/>
    <w:rsid w:val="00357B69"/>
    <w:rsid w:val="0036004F"/>
    <w:rsid w:val="00360500"/>
    <w:rsid w:val="0036085B"/>
    <w:rsid w:val="00361219"/>
    <w:rsid w:val="00361AE0"/>
    <w:rsid w:val="00361BEB"/>
    <w:rsid w:val="00361C49"/>
    <w:rsid w:val="00361C9D"/>
    <w:rsid w:val="00361CE0"/>
    <w:rsid w:val="00361E0B"/>
    <w:rsid w:val="00361E91"/>
    <w:rsid w:val="00361F6E"/>
    <w:rsid w:val="00362D87"/>
    <w:rsid w:val="003637DC"/>
    <w:rsid w:val="00363819"/>
    <w:rsid w:val="003639AC"/>
    <w:rsid w:val="00364379"/>
    <w:rsid w:val="00364387"/>
    <w:rsid w:val="0036494C"/>
    <w:rsid w:val="00364E51"/>
    <w:rsid w:val="003651FA"/>
    <w:rsid w:val="0036544E"/>
    <w:rsid w:val="003656C5"/>
    <w:rsid w:val="00366253"/>
    <w:rsid w:val="0036649E"/>
    <w:rsid w:val="003665C2"/>
    <w:rsid w:val="003672CA"/>
    <w:rsid w:val="003673D9"/>
    <w:rsid w:val="00367B5B"/>
    <w:rsid w:val="00367F38"/>
    <w:rsid w:val="003702D0"/>
    <w:rsid w:val="003704CA"/>
    <w:rsid w:val="0037085A"/>
    <w:rsid w:val="00370C00"/>
    <w:rsid w:val="003712BA"/>
    <w:rsid w:val="003721DE"/>
    <w:rsid w:val="0037234F"/>
    <w:rsid w:val="00372695"/>
    <w:rsid w:val="00372A7E"/>
    <w:rsid w:val="0037367B"/>
    <w:rsid w:val="00373703"/>
    <w:rsid w:val="00373781"/>
    <w:rsid w:val="00373BCF"/>
    <w:rsid w:val="00373BFC"/>
    <w:rsid w:val="00373C39"/>
    <w:rsid w:val="00373E72"/>
    <w:rsid w:val="00373F7D"/>
    <w:rsid w:val="00374414"/>
    <w:rsid w:val="00374A2F"/>
    <w:rsid w:val="00374B4C"/>
    <w:rsid w:val="00374F04"/>
    <w:rsid w:val="003750A3"/>
    <w:rsid w:val="00375440"/>
    <w:rsid w:val="00375636"/>
    <w:rsid w:val="00375651"/>
    <w:rsid w:val="00375E51"/>
    <w:rsid w:val="00375FC6"/>
    <w:rsid w:val="0037616C"/>
    <w:rsid w:val="0037694C"/>
    <w:rsid w:val="00376A69"/>
    <w:rsid w:val="00376CFC"/>
    <w:rsid w:val="0037723B"/>
    <w:rsid w:val="003773EA"/>
    <w:rsid w:val="00377523"/>
    <w:rsid w:val="00377551"/>
    <w:rsid w:val="00377557"/>
    <w:rsid w:val="00377961"/>
    <w:rsid w:val="00377E21"/>
    <w:rsid w:val="0038007C"/>
    <w:rsid w:val="00380498"/>
    <w:rsid w:val="00380E9C"/>
    <w:rsid w:val="003810AF"/>
    <w:rsid w:val="0038121E"/>
    <w:rsid w:val="0038122E"/>
    <w:rsid w:val="00381D52"/>
    <w:rsid w:val="00381E51"/>
    <w:rsid w:val="003827BD"/>
    <w:rsid w:val="003830C2"/>
    <w:rsid w:val="00383346"/>
    <w:rsid w:val="0038339D"/>
    <w:rsid w:val="00383480"/>
    <w:rsid w:val="003837D4"/>
    <w:rsid w:val="003841A2"/>
    <w:rsid w:val="003842E5"/>
    <w:rsid w:val="003850FF"/>
    <w:rsid w:val="0038586D"/>
    <w:rsid w:val="00385C10"/>
    <w:rsid w:val="0038672E"/>
    <w:rsid w:val="003868A5"/>
    <w:rsid w:val="00386DE9"/>
    <w:rsid w:val="00387153"/>
    <w:rsid w:val="00387474"/>
    <w:rsid w:val="00390BD2"/>
    <w:rsid w:val="003917A8"/>
    <w:rsid w:val="003917BB"/>
    <w:rsid w:val="00392141"/>
    <w:rsid w:val="003923F3"/>
    <w:rsid w:val="003924C6"/>
    <w:rsid w:val="00392A4B"/>
    <w:rsid w:val="00392E39"/>
    <w:rsid w:val="00392F68"/>
    <w:rsid w:val="003933FE"/>
    <w:rsid w:val="0039356D"/>
    <w:rsid w:val="00393EB5"/>
    <w:rsid w:val="003940CE"/>
    <w:rsid w:val="00394274"/>
    <w:rsid w:val="00394C70"/>
    <w:rsid w:val="00394D51"/>
    <w:rsid w:val="00394DE0"/>
    <w:rsid w:val="00394EE6"/>
    <w:rsid w:val="0039501B"/>
    <w:rsid w:val="0039508D"/>
    <w:rsid w:val="00395E44"/>
    <w:rsid w:val="003960B5"/>
    <w:rsid w:val="00396116"/>
    <w:rsid w:val="0039660D"/>
    <w:rsid w:val="00396976"/>
    <w:rsid w:val="003974DD"/>
    <w:rsid w:val="00397982"/>
    <w:rsid w:val="00397D0B"/>
    <w:rsid w:val="003A0084"/>
    <w:rsid w:val="003A028C"/>
    <w:rsid w:val="003A0487"/>
    <w:rsid w:val="003A0DB8"/>
    <w:rsid w:val="003A13B8"/>
    <w:rsid w:val="003A15E7"/>
    <w:rsid w:val="003A15F8"/>
    <w:rsid w:val="003A19DD"/>
    <w:rsid w:val="003A24A6"/>
    <w:rsid w:val="003A253E"/>
    <w:rsid w:val="003A2712"/>
    <w:rsid w:val="003A285E"/>
    <w:rsid w:val="003A357B"/>
    <w:rsid w:val="003A3A2A"/>
    <w:rsid w:val="003A3D53"/>
    <w:rsid w:val="003A4506"/>
    <w:rsid w:val="003A4E01"/>
    <w:rsid w:val="003A5227"/>
    <w:rsid w:val="003A5718"/>
    <w:rsid w:val="003A59B1"/>
    <w:rsid w:val="003A6032"/>
    <w:rsid w:val="003A61B8"/>
    <w:rsid w:val="003A68F7"/>
    <w:rsid w:val="003A7087"/>
    <w:rsid w:val="003A7557"/>
    <w:rsid w:val="003A7EBA"/>
    <w:rsid w:val="003A7F62"/>
    <w:rsid w:val="003B038B"/>
    <w:rsid w:val="003B0A3C"/>
    <w:rsid w:val="003B0F4A"/>
    <w:rsid w:val="003B1270"/>
    <w:rsid w:val="003B1CDE"/>
    <w:rsid w:val="003B1E4D"/>
    <w:rsid w:val="003B1FB9"/>
    <w:rsid w:val="003B2071"/>
    <w:rsid w:val="003B2243"/>
    <w:rsid w:val="003B225F"/>
    <w:rsid w:val="003B24D4"/>
    <w:rsid w:val="003B2848"/>
    <w:rsid w:val="003B2884"/>
    <w:rsid w:val="003B2B56"/>
    <w:rsid w:val="003B313A"/>
    <w:rsid w:val="003B31B9"/>
    <w:rsid w:val="003B31C8"/>
    <w:rsid w:val="003B365B"/>
    <w:rsid w:val="003B37EB"/>
    <w:rsid w:val="003B3CDF"/>
    <w:rsid w:val="003B429B"/>
    <w:rsid w:val="003B45A1"/>
    <w:rsid w:val="003B4D65"/>
    <w:rsid w:val="003B4E46"/>
    <w:rsid w:val="003B5925"/>
    <w:rsid w:val="003B61EA"/>
    <w:rsid w:val="003B6B0E"/>
    <w:rsid w:val="003B6B22"/>
    <w:rsid w:val="003B796D"/>
    <w:rsid w:val="003B7C43"/>
    <w:rsid w:val="003B7CDC"/>
    <w:rsid w:val="003B7D7E"/>
    <w:rsid w:val="003B7EBA"/>
    <w:rsid w:val="003C07A1"/>
    <w:rsid w:val="003C0ACA"/>
    <w:rsid w:val="003C15B9"/>
    <w:rsid w:val="003C165C"/>
    <w:rsid w:val="003C1740"/>
    <w:rsid w:val="003C1B1F"/>
    <w:rsid w:val="003C1BBD"/>
    <w:rsid w:val="003C1D8B"/>
    <w:rsid w:val="003C20D0"/>
    <w:rsid w:val="003C240D"/>
    <w:rsid w:val="003C2B2B"/>
    <w:rsid w:val="003C2B87"/>
    <w:rsid w:val="003C2FA6"/>
    <w:rsid w:val="003C3E0E"/>
    <w:rsid w:val="003C40A7"/>
    <w:rsid w:val="003C434C"/>
    <w:rsid w:val="003C47F0"/>
    <w:rsid w:val="003C4C36"/>
    <w:rsid w:val="003C5A74"/>
    <w:rsid w:val="003C5E1A"/>
    <w:rsid w:val="003C5ED5"/>
    <w:rsid w:val="003C681A"/>
    <w:rsid w:val="003C68C3"/>
    <w:rsid w:val="003C6C19"/>
    <w:rsid w:val="003C73B7"/>
    <w:rsid w:val="003C7BD5"/>
    <w:rsid w:val="003C7C87"/>
    <w:rsid w:val="003C7FCD"/>
    <w:rsid w:val="003D09C1"/>
    <w:rsid w:val="003D0BBD"/>
    <w:rsid w:val="003D0C6B"/>
    <w:rsid w:val="003D0F00"/>
    <w:rsid w:val="003D132A"/>
    <w:rsid w:val="003D1733"/>
    <w:rsid w:val="003D1B45"/>
    <w:rsid w:val="003D1ECB"/>
    <w:rsid w:val="003D215E"/>
    <w:rsid w:val="003D2634"/>
    <w:rsid w:val="003D2830"/>
    <w:rsid w:val="003D305E"/>
    <w:rsid w:val="003D36CA"/>
    <w:rsid w:val="003D3735"/>
    <w:rsid w:val="003D4291"/>
    <w:rsid w:val="003D4355"/>
    <w:rsid w:val="003D4848"/>
    <w:rsid w:val="003D4C64"/>
    <w:rsid w:val="003D568D"/>
    <w:rsid w:val="003D569C"/>
    <w:rsid w:val="003D63B9"/>
    <w:rsid w:val="003D6791"/>
    <w:rsid w:val="003D68C1"/>
    <w:rsid w:val="003D6C97"/>
    <w:rsid w:val="003D717B"/>
    <w:rsid w:val="003D75D1"/>
    <w:rsid w:val="003D79FA"/>
    <w:rsid w:val="003D7F0E"/>
    <w:rsid w:val="003E0226"/>
    <w:rsid w:val="003E05DA"/>
    <w:rsid w:val="003E0A24"/>
    <w:rsid w:val="003E0C5E"/>
    <w:rsid w:val="003E1002"/>
    <w:rsid w:val="003E108F"/>
    <w:rsid w:val="003E1206"/>
    <w:rsid w:val="003E1358"/>
    <w:rsid w:val="003E1491"/>
    <w:rsid w:val="003E1959"/>
    <w:rsid w:val="003E1E5B"/>
    <w:rsid w:val="003E21F2"/>
    <w:rsid w:val="003E27DE"/>
    <w:rsid w:val="003E2898"/>
    <w:rsid w:val="003E2942"/>
    <w:rsid w:val="003E2977"/>
    <w:rsid w:val="003E3528"/>
    <w:rsid w:val="003E3EEE"/>
    <w:rsid w:val="003E4534"/>
    <w:rsid w:val="003E457C"/>
    <w:rsid w:val="003E458B"/>
    <w:rsid w:val="003E4AF9"/>
    <w:rsid w:val="003E4B24"/>
    <w:rsid w:val="003E4BAF"/>
    <w:rsid w:val="003E4FFC"/>
    <w:rsid w:val="003E5314"/>
    <w:rsid w:val="003E646B"/>
    <w:rsid w:val="003E660C"/>
    <w:rsid w:val="003E68AA"/>
    <w:rsid w:val="003E6DF7"/>
    <w:rsid w:val="003E6FB9"/>
    <w:rsid w:val="003E71A4"/>
    <w:rsid w:val="003E7230"/>
    <w:rsid w:val="003E7387"/>
    <w:rsid w:val="003E7470"/>
    <w:rsid w:val="003E7997"/>
    <w:rsid w:val="003F0168"/>
    <w:rsid w:val="003F054E"/>
    <w:rsid w:val="003F150A"/>
    <w:rsid w:val="003F1709"/>
    <w:rsid w:val="003F1BEF"/>
    <w:rsid w:val="003F1CA2"/>
    <w:rsid w:val="003F1FC9"/>
    <w:rsid w:val="003F206F"/>
    <w:rsid w:val="003F23BE"/>
    <w:rsid w:val="003F245F"/>
    <w:rsid w:val="003F247D"/>
    <w:rsid w:val="003F24DD"/>
    <w:rsid w:val="003F2C74"/>
    <w:rsid w:val="003F2E2D"/>
    <w:rsid w:val="003F2F81"/>
    <w:rsid w:val="003F3BEB"/>
    <w:rsid w:val="003F3D30"/>
    <w:rsid w:val="003F4692"/>
    <w:rsid w:val="003F4889"/>
    <w:rsid w:val="003F4E9E"/>
    <w:rsid w:val="003F4F1C"/>
    <w:rsid w:val="003F513A"/>
    <w:rsid w:val="003F5BF3"/>
    <w:rsid w:val="003F5C04"/>
    <w:rsid w:val="003F5CFE"/>
    <w:rsid w:val="003F6A8B"/>
    <w:rsid w:val="003F6F0E"/>
    <w:rsid w:val="003F6F3F"/>
    <w:rsid w:val="003F6F75"/>
    <w:rsid w:val="003F6FE7"/>
    <w:rsid w:val="003F7C3A"/>
    <w:rsid w:val="003F7E13"/>
    <w:rsid w:val="00400BD9"/>
    <w:rsid w:val="00400E5A"/>
    <w:rsid w:val="0040103C"/>
    <w:rsid w:val="004014EE"/>
    <w:rsid w:val="00401945"/>
    <w:rsid w:val="00401B30"/>
    <w:rsid w:val="00401EBB"/>
    <w:rsid w:val="004021BA"/>
    <w:rsid w:val="00402423"/>
    <w:rsid w:val="004028D0"/>
    <w:rsid w:val="00402DF8"/>
    <w:rsid w:val="004032FA"/>
    <w:rsid w:val="004033EE"/>
    <w:rsid w:val="00403812"/>
    <w:rsid w:val="004038E4"/>
    <w:rsid w:val="00403BC5"/>
    <w:rsid w:val="00403FFC"/>
    <w:rsid w:val="0040441A"/>
    <w:rsid w:val="0040442F"/>
    <w:rsid w:val="00404B24"/>
    <w:rsid w:val="00404BA1"/>
    <w:rsid w:val="00404EF1"/>
    <w:rsid w:val="00405359"/>
    <w:rsid w:val="00405755"/>
    <w:rsid w:val="00405B7D"/>
    <w:rsid w:val="00405DE1"/>
    <w:rsid w:val="00406037"/>
    <w:rsid w:val="004060DC"/>
    <w:rsid w:val="0040653A"/>
    <w:rsid w:val="00406913"/>
    <w:rsid w:val="00406D26"/>
    <w:rsid w:val="004072B0"/>
    <w:rsid w:val="00407EFB"/>
    <w:rsid w:val="00410624"/>
    <w:rsid w:val="004106E1"/>
    <w:rsid w:val="00410BDB"/>
    <w:rsid w:val="0041189C"/>
    <w:rsid w:val="00411ACE"/>
    <w:rsid w:val="00411B56"/>
    <w:rsid w:val="00411DEB"/>
    <w:rsid w:val="00412A7E"/>
    <w:rsid w:val="00412B2F"/>
    <w:rsid w:val="00412D6C"/>
    <w:rsid w:val="00412F3E"/>
    <w:rsid w:val="004134CB"/>
    <w:rsid w:val="00413DD7"/>
    <w:rsid w:val="00414191"/>
    <w:rsid w:val="00414C67"/>
    <w:rsid w:val="004154D2"/>
    <w:rsid w:val="00415B59"/>
    <w:rsid w:val="00415C85"/>
    <w:rsid w:val="00415EA5"/>
    <w:rsid w:val="00416081"/>
    <w:rsid w:val="004161AA"/>
    <w:rsid w:val="0041655F"/>
    <w:rsid w:val="004166A0"/>
    <w:rsid w:val="00416AB1"/>
    <w:rsid w:val="00416E99"/>
    <w:rsid w:val="00417318"/>
    <w:rsid w:val="004173CA"/>
    <w:rsid w:val="004174EC"/>
    <w:rsid w:val="00417988"/>
    <w:rsid w:val="00417BCC"/>
    <w:rsid w:val="00417F5A"/>
    <w:rsid w:val="00420283"/>
    <w:rsid w:val="0042062C"/>
    <w:rsid w:val="00420704"/>
    <w:rsid w:val="00420ACF"/>
    <w:rsid w:val="00420AEE"/>
    <w:rsid w:val="00420B99"/>
    <w:rsid w:val="00420F71"/>
    <w:rsid w:val="0042125C"/>
    <w:rsid w:val="004217DF"/>
    <w:rsid w:val="00421A06"/>
    <w:rsid w:val="00421B01"/>
    <w:rsid w:val="00421D08"/>
    <w:rsid w:val="004220FA"/>
    <w:rsid w:val="00422136"/>
    <w:rsid w:val="00422404"/>
    <w:rsid w:val="0042244E"/>
    <w:rsid w:val="004227E5"/>
    <w:rsid w:val="00422B15"/>
    <w:rsid w:val="00422BE6"/>
    <w:rsid w:val="004239D3"/>
    <w:rsid w:val="00423ABA"/>
    <w:rsid w:val="00423CB0"/>
    <w:rsid w:val="00423CCC"/>
    <w:rsid w:val="00423CE8"/>
    <w:rsid w:val="00424281"/>
    <w:rsid w:val="0042513B"/>
    <w:rsid w:val="004251A4"/>
    <w:rsid w:val="004265AE"/>
    <w:rsid w:val="00426644"/>
    <w:rsid w:val="00426DC1"/>
    <w:rsid w:val="0042704F"/>
    <w:rsid w:val="00427844"/>
    <w:rsid w:val="00427A9E"/>
    <w:rsid w:val="00427AC9"/>
    <w:rsid w:val="00427EEF"/>
    <w:rsid w:val="00430DAE"/>
    <w:rsid w:val="00430E67"/>
    <w:rsid w:val="004316B2"/>
    <w:rsid w:val="004320BD"/>
    <w:rsid w:val="004321F8"/>
    <w:rsid w:val="0043242D"/>
    <w:rsid w:val="004324AA"/>
    <w:rsid w:val="0043278D"/>
    <w:rsid w:val="0043296A"/>
    <w:rsid w:val="004330A9"/>
    <w:rsid w:val="00433A71"/>
    <w:rsid w:val="00433E9F"/>
    <w:rsid w:val="004340E5"/>
    <w:rsid w:val="004347CE"/>
    <w:rsid w:val="00434D18"/>
    <w:rsid w:val="00436BBC"/>
    <w:rsid w:val="004378B2"/>
    <w:rsid w:val="00437B28"/>
    <w:rsid w:val="00437E23"/>
    <w:rsid w:val="00437FDD"/>
    <w:rsid w:val="004400D7"/>
    <w:rsid w:val="0044052D"/>
    <w:rsid w:val="00440CBF"/>
    <w:rsid w:val="00440DED"/>
    <w:rsid w:val="0044103B"/>
    <w:rsid w:val="0044145A"/>
    <w:rsid w:val="004415AF"/>
    <w:rsid w:val="00441BC7"/>
    <w:rsid w:val="00441C5F"/>
    <w:rsid w:val="00441D30"/>
    <w:rsid w:val="00441D80"/>
    <w:rsid w:val="00441E2C"/>
    <w:rsid w:val="00442352"/>
    <w:rsid w:val="00442FA2"/>
    <w:rsid w:val="004431A9"/>
    <w:rsid w:val="00443216"/>
    <w:rsid w:val="004432F9"/>
    <w:rsid w:val="00443373"/>
    <w:rsid w:val="00443499"/>
    <w:rsid w:val="00443A3F"/>
    <w:rsid w:val="004441FF"/>
    <w:rsid w:val="00444686"/>
    <w:rsid w:val="004446A5"/>
    <w:rsid w:val="00444AD0"/>
    <w:rsid w:val="004452F3"/>
    <w:rsid w:val="0044545E"/>
    <w:rsid w:val="004459F5"/>
    <w:rsid w:val="00445E87"/>
    <w:rsid w:val="00446089"/>
    <w:rsid w:val="00446E29"/>
    <w:rsid w:val="00447085"/>
    <w:rsid w:val="00447540"/>
    <w:rsid w:val="00447A0F"/>
    <w:rsid w:val="00447D27"/>
    <w:rsid w:val="00447F7A"/>
    <w:rsid w:val="004504F4"/>
    <w:rsid w:val="0045056F"/>
    <w:rsid w:val="00450742"/>
    <w:rsid w:val="00451218"/>
    <w:rsid w:val="00451342"/>
    <w:rsid w:val="0045140A"/>
    <w:rsid w:val="00451BF3"/>
    <w:rsid w:val="00451EB2"/>
    <w:rsid w:val="0045210B"/>
    <w:rsid w:val="00452B49"/>
    <w:rsid w:val="00453363"/>
    <w:rsid w:val="004537D0"/>
    <w:rsid w:val="00453F58"/>
    <w:rsid w:val="00454CCD"/>
    <w:rsid w:val="004557A3"/>
    <w:rsid w:val="004557D9"/>
    <w:rsid w:val="0045628D"/>
    <w:rsid w:val="0045753B"/>
    <w:rsid w:val="004576D6"/>
    <w:rsid w:val="00457DC3"/>
    <w:rsid w:val="00457EF6"/>
    <w:rsid w:val="004609E3"/>
    <w:rsid w:val="00460A3D"/>
    <w:rsid w:val="00460D9F"/>
    <w:rsid w:val="004610A8"/>
    <w:rsid w:val="00461DB3"/>
    <w:rsid w:val="004629C7"/>
    <w:rsid w:val="004630DE"/>
    <w:rsid w:val="004637B3"/>
    <w:rsid w:val="004638E0"/>
    <w:rsid w:val="00463B77"/>
    <w:rsid w:val="00463CB6"/>
    <w:rsid w:val="00463E7A"/>
    <w:rsid w:val="0046413D"/>
    <w:rsid w:val="0046430D"/>
    <w:rsid w:val="00464C00"/>
    <w:rsid w:val="00464C01"/>
    <w:rsid w:val="00464E5A"/>
    <w:rsid w:val="0046520F"/>
    <w:rsid w:val="00465F99"/>
    <w:rsid w:val="00466317"/>
    <w:rsid w:val="004663C7"/>
    <w:rsid w:val="0046643A"/>
    <w:rsid w:val="0046650B"/>
    <w:rsid w:val="0046675A"/>
    <w:rsid w:val="0046693A"/>
    <w:rsid w:val="00467564"/>
    <w:rsid w:val="004675F4"/>
    <w:rsid w:val="00467870"/>
    <w:rsid w:val="004678DF"/>
    <w:rsid w:val="004701F1"/>
    <w:rsid w:val="00470487"/>
    <w:rsid w:val="00470818"/>
    <w:rsid w:val="004709AE"/>
    <w:rsid w:val="004717B7"/>
    <w:rsid w:val="00471A97"/>
    <w:rsid w:val="00471E71"/>
    <w:rsid w:val="00472175"/>
    <w:rsid w:val="00472F51"/>
    <w:rsid w:val="00473278"/>
    <w:rsid w:val="0047332A"/>
    <w:rsid w:val="004734A0"/>
    <w:rsid w:val="00473B7D"/>
    <w:rsid w:val="00473DA2"/>
    <w:rsid w:val="004742E0"/>
    <w:rsid w:val="004742EC"/>
    <w:rsid w:val="0047581A"/>
    <w:rsid w:val="00475864"/>
    <w:rsid w:val="004758BE"/>
    <w:rsid w:val="004759FF"/>
    <w:rsid w:val="00475C35"/>
    <w:rsid w:val="00475C3D"/>
    <w:rsid w:val="004761CF"/>
    <w:rsid w:val="00476263"/>
    <w:rsid w:val="00476308"/>
    <w:rsid w:val="0047674B"/>
    <w:rsid w:val="00476A17"/>
    <w:rsid w:val="00476E4E"/>
    <w:rsid w:val="004778F7"/>
    <w:rsid w:val="00477C19"/>
    <w:rsid w:val="00477DEC"/>
    <w:rsid w:val="00477EA2"/>
    <w:rsid w:val="00477EEF"/>
    <w:rsid w:val="00480014"/>
    <w:rsid w:val="00480095"/>
    <w:rsid w:val="00480B84"/>
    <w:rsid w:val="004813D8"/>
    <w:rsid w:val="00481596"/>
    <w:rsid w:val="00481811"/>
    <w:rsid w:val="004818FA"/>
    <w:rsid w:val="00482061"/>
    <w:rsid w:val="0048295B"/>
    <w:rsid w:val="0048299E"/>
    <w:rsid w:val="00482DD7"/>
    <w:rsid w:val="0048310C"/>
    <w:rsid w:val="004836D0"/>
    <w:rsid w:val="004837A3"/>
    <w:rsid w:val="00483A1E"/>
    <w:rsid w:val="00483EBD"/>
    <w:rsid w:val="00483FA9"/>
    <w:rsid w:val="004844C9"/>
    <w:rsid w:val="00484550"/>
    <w:rsid w:val="004846CA"/>
    <w:rsid w:val="00484905"/>
    <w:rsid w:val="004852A7"/>
    <w:rsid w:val="00485342"/>
    <w:rsid w:val="004856CD"/>
    <w:rsid w:val="004856D1"/>
    <w:rsid w:val="004857D9"/>
    <w:rsid w:val="004858AD"/>
    <w:rsid w:val="004859A1"/>
    <w:rsid w:val="004868DD"/>
    <w:rsid w:val="00486E88"/>
    <w:rsid w:val="00486F2E"/>
    <w:rsid w:val="00487099"/>
    <w:rsid w:val="00487F1A"/>
    <w:rsid w:val="004900AF"/>
    <w:rsid w:val="0049015F"/>
    <w:rsid w:val="0049199D"/>
    <w:rsid w:val="00491A16"/>
    <w:rsid w:val="00491E4B"/>
    <w:rsid w:val="004920B7"/>
    <w:rsid w:val="004921C7"/>
    <w:rsid w:val="00492287"/>
    <w:rsid w:val="00492363"/>
    <w:rsid w:val="00492802"/>
    <w:rsid w:val="004934A8"/>
    <w:rsid w:val="0049350B"/>
    <w:rsid w:val="00493740"/>
    <w:rsid w:val="00493742"/>
    <w:rsid w:val="004938E9"/>
    <w:rsid w:val="00493CEC"/>
    <w:rsid w:val="00493CF8"/>
    <w:rsid w:val="00493EE4"/>
    <w:rsid w:val="00493FF5"/>
    <w:rsid w:val="0049404C"/>
    <w:rsid w:val="004945FA"/>
    <w:rsid w:val="004947BD"/>
    <w:rsid w:val="00494CD7"/>
    <w:rsid w:val="00495DF6"/>
    <w:rsid w:val="00495EA1"/>
    <w:rsid w:val="004961E9"/>
    <w:rsid w:val="00496260"/>
    <w:rsid w:val="00496FBC"/>
    <w:rsid w:val="0049738E"/>
    <w:rsid w:val="00497B6F"/>
    <w:rsid w:val="004A078B"/>
    <w:rsid w:val="004A0A18"/>
    <w:rsid w:val="004A0CA5"/>
    <w:rsid w:val="004A0E1A"/>
    <w:rsid w:val="004A1D2D"/>
    <w:rsid w:val="004A24B3"/>
    <w:rsid w:val="004A2519"/>
    <w:rsid w:val="004A347A"/>
    <w:rsid w:val="004A36D2"/>
    <w:rsid w:val="004A3AF1"/>
    <w:rsid w:val="004A3C41"/>
    <w:rsid w:val="004A41AC"/>
    <w:rsid w:val="004A4948"/>
    <w:rsid w:val="004A4C8B"/>
    <w:rsid w:val="004A4FA8"/>
    <w:rsid w:val="004A5E93"/>
    <w:rsid w:val="004A5ECA"/>
    <w:rsid w:val="004A6132"/>
    <w:rsid w:val="004A61C0"/>
    <w:rsid w:val="004A6511"/>
    <w:rsid w:val="004A6526"/>
    <w:rsid w:val="004A65DB"/>
    <w:rsid w:val="004A667D"/>
    <w:rsid w:val="004A6B84"/>
    <w:rsid w:val="004A6C3F"/>
    <w:rsid w:val="004A7141"/>
    <w:rsid w:val="004A727E"/>
    <w:rsid w:val="004A72B8"/>
    <w:rsid w:val="004A7384"/>
    <w:rsid w:val="004A74AF"/>
    <w:rsid w:val="004A77CE"/>
    <w:rsid w:val="004A7B16"/>
    <w:rsid w:val="004B0A4C"/>
    <w:rsid w:val="004B0AEE"/>
    <w:rsid w:val="004B0D86"/>
    <w:rsid w:val="004B1089"/>
    <w:rsid w:val="004B20AA"/>
    <w:rsid w:val="004B2176"/>
    <w:rsid w:val="004B2197"/>
    <w:rsid w:val="004B23AC"/>
    <w:rsid w:val="004B276E"/>
    <w:rsid w:val="004B2B32"/>
    <w:rsid w:val="004B2CDC"/>
    <w:rsid w:val="004B392B"/>
    <w:rsid w:val="004B4255"/>
    <w:rsid w:val="004B45D6"/>
    <w:rsid w:val="004B48E8"/>
    <w:rsid w:val="004B4C2E"/>
    <w:rsid w:val="004B4C9C"/>
    <w:rsid w:val="004B4D49"/>
    <w:rsid w:val="004B4F54"/>
    <w:rsid w:val="004B548C"/>
    <w:rsid w:val="004B5521"/>
    <w:rsid w:val="004B636F"/>
    <w:rsid w:val="004B6B9F"/>
    <w:rsid w:val="004B6C9D"/>
    <w:rsid w:val="004B73A1"/>
    <w:rsid w:val="004B75AE"/>
    <w:rsid w:val="004C010B"/>
    <w:rsid w:val="004C0168"/>
    <w:rsid w:val="004C03AC"/>
    <w:rsid w:val="004C064E"/>
    <w:rsid w:val="004C083F"/>
    <w:rsid w:val="004C1543"/>
    <w:rsid w:val="004C192E"/>
    <w:rsid w:val="004C1DBB"/>
    <w:rsid w:val="004C206F"/>
    <w:rsid w:val="004C220E"/>
    <w:rsid w:val="004C28F4"/>
    <w:rsid w:val="004C2CB4"/>
    <w:rsid w:val="004C2CFA"/>
    <w:rsid w:val="004C39C9"/>
    <w:rsid w:val="004C4905"/>
    <w:rsid w:val="004C5241"/>
    <w:rsid w:val="004C552E"/>
    <w:rsid w:val="004C5F0D"/>
    <w:rsid w:val="004C6045"/>
    <w:rsid w:val="004C60EE"/>
    <w:rsid w:val="004C633F"/>
    <w:rsid w:val="004C691F"/>
    <w:rsid w:val="004C6BBE"/>
    <w:rsid w:val="004C7496"/>
    <w:rsid w:val="004C7842"/>
    <w:rsid w:val="004C78B2"/>
    <w:rsid w:val="004C7F41"/>
    <w:rsid w:val="004D0559"/>
    <w:rsid w:val="004D087F"/>
    <w:rsid w:val="004D1817"/>
    <w:rsid w:val="004D1BCC"/>
    <w:rsid w:val="004D1D77"/>
    <w:rsid w:val="004D23ED"/>
    <w:rsid w:val="004D240B"/>
    <w:rsid w:val="004D2B2A"/>
    <w:rsid w:val="004D3496"/>
    <w:rsid w:val="004D360A"/>
    <w:rsid w:val="004D362E"/>
    <w:rsid w:val="004D446C"/>
    <w:rsid w:val="004D546B"/>
    <w:rsid w:val="004D5950"/>
    <w:rsid w:val="004D62BC"/>
    <w:rsid w:val="004D65D7"/>
    <w:rsid w:val="004D6C2B"/>
    <w:rsid w:val="004D6E0D"/>
    <w:rsid w:val="004D7067"/>
    <w:rsid w:val="004D7156"/>
    <w:rsid w:val="004D7AB4"/>
    <w:rsid w:val="004D7DCF"/>
    <w:rsid w:val="004E001D"/>
    <w:rsid w:val="004E07AF"/>
    <w:rsid w:val="004E10B8"/>
    <w:rsid w:val="004E19E2"/>
    <w:rsid w:val="004E1BB8"/>
    <w:rsid w:val="004E1C8E"/>
    <w:rsid w:val="004E1FFD"/>
    <w:rsid w:val="004E215C"/>
    <w:rsid w:val="004E2830"/>
    <w:rsid w:val="004E2A2B"/>
    <w:rsid w:val="004E2B41"/>
    <w:rsid w:val="004E2B92"/>
    <w:rsid w:val="004E35F3"/>
    <w:rsid w:val="004E3844"/>
    <w:rsid w:val="004E3E45"/>
    <w:rsid w:val="004E477C"/>
    <w:rsid w:val="004E4ED9"/>
    <w:rsid w:val="004E5173"/>
    <w:rsid w:val="004E5CF6"/>
    <w:rsid w:val="004E6507"/>
    <w:rsid w:val="004E668C"/>
    <w:rsid w:val="004E71CA"/>
    <w:rsid w:val="004E7295"/>
    <w:rsid w:val="004E7692"/>
    <w:rsid w:val="004E7D6E"/>
    <w:rsid w:val="004E7E7D"/>
    <w:rsid w:val="004E7EEA"/>
    <w:rsid w:val="004F0033"/>
    <w:rsid w:val="004F0164"/>
    <w:rsid w:val="004F02E0"/>
    <w:rsid w:val="004F049C"/>
    <w:rsid w:val="004F07B3"/>
    <w:rsid w:val="004F0FEE"/>
    <w:rsid w:val="004F1B45"/>
    <w:rsid w:val="004F1BD0"/>
    <w:rsid w:val="004F1BF1"/>
    <w:rsid w:val="004F1FB2"/>
    <w:rsid w:val="004F1FBA"/>
    <w:rsid w:val="004F2201"/>
    <w:rsid w:val="004F2256"/>
    <w:rsid w:val="004F2715"/>
    <w:rsid w:val="004F2C0A"/>
    <w:rsid w:val="004F2EA3"/>
    <w:rsid w:val="004F2F72"/>
    <w:rsid w:val="004F3004"/>
    <w:rsid w:val="004F3057"/>
    <w:rsid w:val="004F30BC"/>
    <w:rsid w:val="004F3B7C"/>
    <w:rsid w:val="004F440E"/>
    <w:rsid w:val="004F4475"/>
    <w:rsid w:val="004F4A84"/>
    <w:rsid w:val="004F4CEE"/>
    <w:rsid w:val="004F53CA"/>
    <w:rsid w:val="004F5467"/>
    <w:rsid w:val="004F5959"/>
    <w:rsid w:val="004F5AC7"/>
    <w:rsid w:val="004F5EA1"/>
    <w:rsid w:val="004F5EA2"/>
    <w:rsid w:val="004F602F"/>
    <w:rsid w:val="004F657A"/>
    <w:rsid w:val="004F66AD"/>
    <w:rsid w:val="004F6D3E"/>
    <w:rsid w:val="004F6DC2"/>
    <w:rsid w:val="004F7766"/>
    <w:rsid w:val="004F7CC5"/>
    <w:rsid w:val="004F7E00"/>
    <w:rsid w:val="0050069D"/>
    <w:rsid w:val="00500B0E"/>
    <w:rsid w:val="00500EC6"/>
    <w:rsid w:val="00500F4D"/>
    <w:rsid w:val="005012B7"/>
    <w:rsid w:val="005013E1"/>
    <w:rsid w:val="0050165C"/>
    <w:rsid w:val="005016A7"/>
    <w:rsid w:val="0050191B"/>
    <w:rsid w:val="00502266"/>
    <w:rsid w:val="00503094"/>
    <w:rsid w:val="005031A6"/>
    <w:rsid w:val="005035FA"/>
    <w:rsid w:val="0050444C"/>
    <w:rsid w:val="00504646"/>
    <w:rsid w:val="00504928"/>
    <w:rsid w:val="00504A54"/>
    <w:rsid w:val="00504A6D"/>
    <w:rsid w:val="00504D15"/>
    <w:rsid w:val="00504DD9"/>
    <w:rsid w:val="00505086"/>
    <w:rsid w:val="0050584A"/>
    <w:rsid w:val="00505E61"/>
    <w:rsid w:val="00505E8A"/>
    <w:rsid w:val="00505EC0"/>
    <w:rsid w:val="00505EF2"/>
    <w:rsid w:val="00506433"/>
    <w:rsid w:val="00507011"/>
    <w:rsid w:val="00507042"/>
    <w:rsid w:val="005078C3"/>
    <w:rsid w:val="00507B24"/>
    <w:rsid w:val="00507D33"/>
    <w:rsid w:val="00507EF9"/>
    <w:rsid w:val="00510CD2"/>
    <w:rsid w:val="00511513"/>
    <w:rsid w:val="005118DC"/>
    <w:rsid w:val="00511A3E"/>
    <w:rsid w:val="00512218"/>
    <w:rsid w:val="005135A2"/>
    <w:rsid w:val="00513A0B"/>
    <w:rsid w:val="00514085"/>
    <w:rsid w:val="0051417F"/>
    <w:rsid w:val="00514344"/>
    <w:rsid w:val="0051448E"/>
    <w:rsid w:val="005144C6"/>
    <w:rsid w:val="00514BAF"/>
    <w:rsid w:val="00514CF0"/>
    <w:rsid w:val="00514ED1"/>
    <w:rsid w:val="005158DC"/>
    <w:rsid w:val="00515B9A"/>
    <w:rsid w:val="00515C8F"/>
    <w:rsid w:val="00515DD0"/>
    <w:rsid w:val="005165E0"/>
    <w:rsid w:val="00516656"/>
    <w:rsid w:val="005171E4"/>
    <w:rsid w:val="005172B3"/>
    <w:rsid w:val="00517788"/>
    <w:rsid w:val="00517845"/>
    <w:rsid w:val="005201DC"/>
    <w:rsid w:val="005204AA"/>
    <w:rsid w:val="00520942"/>
    <w:rsid w:val="00520FCE"/>
    <w:rsid w:val="00521AA2"/>
    <w:rsid w:val="00521E52"/>
    <w:rsid w:val="00522318"/>
    <w:rsid w:val="0052235C"/>
    <w:rsid w:val="00522B43"/>
    <w:rsid w:val="00522BDB"/>
    <w:rsid w:val="00522E19"/>
    <w:rsid w:val="00523063"/>
    <w:rsid w:val="005233CF"/>
    <w:rsid w:val="00523714"/>
    <w:rsid w:val="00524B2B"/>
    <w:rsid w:val="00524BE4"/>
    <w:rsid w:val="00524CD3"/>
    <w:rsid w:val="00524EDF"/>
    <w:rsid w:val="00525FEC"/>
    <w:rsid w:val="00526517"/>
    <w:rsid w:val="00526E6A"/>
    <w:rsid w:val="005271D3"/>
    <w:rsid w:val="0052769F"/>
    <w:rsid w:val="005279DF"/>
    <w:rsid w:val="00527A06"/>
    <w:rsid w:val="00530285"/>
    <w:rsid w:val="0053044F"/>
    <w:rsid w:val="00530A61"/>
    <w:rsid w:val="00530C24"/>
    <w:rsid w:val="00530F29"/>
    <w:rsid w:val="0053144C"/>
    <w:rsid w:val="005322A8"/>
    <w:rsid w:val="005322F1"/>
    <w:rsid w:val="00532487"/>
    <w:rsid w:val="00532B3A"/>
    <w:rsid w:val="00532F20"/>
    <w:rsid w:val="00533031"/>
    <w:rsid w:val="005333E1"/>
    <w:rsid w:val="00533B34"/>
    <w:rsid w:val="00533DFF"/>
    <w:rsid w:val="00533FA6"/>
    <w:rsid w:val="00534045"/>
    <w:rsid w:val="005340A4"/>
    <w:rsid w:val="00534C98"/>
    <w:rsid w:val="00536FDA"/>
    <w:rsid w:val="00537288"/>
    <w:rsid w:val="00537308"/>
    <w:rsid w:val="00540724"/>
    <w:rsid w:val="005408C4"/>
    <w:rsid w:val="00540C15"/>
    <w:rsid w:val="0054107C"/>
    <w:rsid w:val="00541B20"/>
    <w:rsid w:val="00541C2D"/>
    <w:rsid w:val="00541CD0"/>
    <w:rsid w:val="005424A5"/>
    <w:rsid w:val="005431FC"/>
    <w:rsid w:val="00543AA6"/>
    <w:rsid w:val="00543BD2"/>
    <w:rsid w:val="00543BE2"/>
    <w:rsid w:val="00543C1B"/>
    <w:rsid w:val="005442AB"/>
    <w:rsid w:val="005442B7"/>
    <w:rsid w:val="00544361"/>
    <w:rsid w:val="00544EEB"/>
    <w:rsid w:val="005454FB"/>
    <w:rsid w:val="00545B25"/>
    <w:rsid w:val="00545B2F"/>
    <w:rsid w:val="00545CF5"/>
    <w:rsid w:val="0054645F"/>
    <w:rsid w:val="00546EF5"/>
    <w:rsid w:val="00547A2D"/>
    <w:rsid w:val="00547C44"/>
    <w:rsid w:val="00547EBD"/>
    <w:rsid w:val="00550511"/>
    <w:rsid w:val="00551152"/>
    <w:rsid w:val="00551558"/>
    <w:rsid w:val="00552104"/>
    <w:rsid w:val="0055211C"/>
    <w:rsid w:val="0055269A"/>
    <w:rsid w:val="00552A22"/>
    <w:rsid w:val="00552C54"/>
    <w:rsid w:val="00552ED7"/>
    <w:rsid w:val="005533FE"/>
    <w:rsid w:val="005535D1"/>
    <w:rsid w:val="005535EA"/>
    <w:rsid w:val="00553826"/>
    <w:rsid w:val="00553AB1"/>
    <w:rsid w:val="00553D21"/>
    <w:rsid w:val="00553EC3"/>
    <w:rsid w:val="0055431E"/>
    <w:rsid w:val="00554756"/>
    <w:rsid w:val="00554CD8"/>
    <w:rsid w:val="00555355"/>
    <w:rsid w:val="0055564C"/>
    <w:rsid w:val="00555D7B"/>
    <w:rsid w:val="00555D84"/>
    <w:rsid w:val="005562F2"/>
    <w:rsid w:val="00556337"/>
    <w:rsid w:val="005563AB"/>
    <w:rsid w:val="005565AD"/>
    <w:rsid w:val="00556941"/>
    <w:rsid w:val="00556A00"/>
    <w:rsid w:val="0055741D"/>
    <w:rsid w:val="00557B0C"/>
    <w:rsid w:val="00557C9D"/>
    <w:rsid w:val="005602DF"/>
    <w:rsid w:val="00560E59"/>
    <w:rsid w:val="00560ED7"/>
    <w:rsid w:val="00561299"/>
    <w:rsid w:val="00561733"/>
    <w:rsid w:val="00561D3F"/>
    <w:rsid w:val="00561F98"/>
    <w:rsid w:val="00562925"/>
    <w:rsid w:val="00562A47"/>
    <w:rsid w:val="00562B83"/>
    <w:rsid w:val="00562F12"/>
    <w:rsid w:val="0056308F"/>
    <w:rsid w:val="0056346F"/>
    <w:rsid w:val="00563F41"/>
    <w:rsid w:val="005641B3"/>
    <w:rsid w:val="00564CBD"/>
    <w:rsid w:val="0056523D"/>
    <w:rsid w:val="005652BE"/>
    <w:rsid w:val="0056584C"/>
    <w:rsid w:val="00565ADC"/>
    <w:rsid w:val="00565DC4"/>
    <w:rsid w:val="0056600B"/>
    <w:rsid w:val="00566124"/>
    <w:rsid w:val="00566310"/>
    <w:rsid w:val="00566728"/>
    <w:rsid w:val="005669B6"/>
    <w:rsid w:val="00566D06"/>
    <w:rsid w:val="00566FDC"/>
    <w:rsid w:val="005672DA"/>
    <w:rsid w:val="005675B9"/>
    <w:rsid w:val="00567FDF"/>
    <w:rsid w:val="00570BA8"/>
    <w:rsid w:val="00570FA1"/>
    <w:rsid w:val="005710E8"/>
    <w:rsid w:val="00571690"/>
    <w:rsid w:val="0057207A"/>
    <w:rsid w:val="0057227E"/>
    <w:rsid w:val="0057303B"/>
    <w:rsid w:val="005730C1"/>
    <w:rsid w:val="00574185"/>
    <w:rsid w:val="00574E23"/>
    <w:rsid w:val="00574EAC"/>
    <w:rsid w:val="00575C76"/>
    <w:rsid w:val="00576413"/>
    <w:rsid w:val="00576744"/>
    <w:rsid w:val="005769FE"/>
    <w:rsid w:val="00576E7B"/>
    <w:rsid w:val="00577B9F"/>
    <w:rsid w:val="00577BDF"/>
    <w:rsid w:val="005806C8"/>
    <w:rsid w:val="00580845"/>
    <w:rsid w:val="00580B97"/>
    <w:rsid w:val="00581142"/>
    <w:rsid w:val="005812F5"/>
    <w:rsid w:val="005817AB"/>
    <w:rsid w:val="00582A8B"/>
    <w:rsid w:val="005839CB"/>
    <w:rsid w:val="00584B19"/>
    <w:rsid w:val="00584F7C"/>
    <w:rsid w:val="00584FAA"/>
    <w:rsid w:val="00585363"/>
    <w:rsid w:val="0058563D"/>
    <w:rsid w:val="00585900"/>
    <w:rsid w:val="0058610A"/>
    <w:rsid w:val="0058639F"/>
    <w:rsid w:val="005866EF"/>
    <w:rsid w:val="00586874"/>
    <w:rsid w:val="005868B6"/>
    <w:rsid w:val="0058720D"/>
    <w:rsid w:val="00587835"/>
    <w:rsid w:val="00587AF2"/>
    <w:rsid w:val="005900FD"/>
    <w:rsid w:val="00590DEF"/>
    <w:rsid w:val="00591564"/>
    <w:rsid w:val="005916A3"/>
    <w:rsid w:val="00591FFF"/>
    <w:rsid w:val="005925EF"/>
    <w:rsid w:val="00592FE0"/>
    <w:rsid w:val="00593138"/>
    <w:rsid w:val="0059354A"/>
    <w:rsid w:val="00593746"/>
    <w:rsid w:val="00594323"/>
    <w:rsid w:val="005948A3"/>
    <w:rsid w:val="005949A3"/>
    <w:rsid w:val="00594B08"/>
    <w:rsid w:val="00594C11"/>
    <w:rsid w:val="00594EA7"/>
    <w:rsid w:val="00595FA0"/>
    <w:rsid w:val="005962E5"/>
    <w:rsid w:val="00596794"/>
    <w:rsid w:val="00596B8C"/>
    <w:rsid w:val="005974E2"/>
    <w:rsid w:val="005979BF"/>
    <w:rsid w:val="005A07E4"/>
    <w:rsid w:val="005A0C98"/>
    <w:rsid w:val="005A1613"/>
    <w:rsid w:val="005A1B69"/>
    <w:rsid w:val="005A276D"/>
    <w:rsid w:val="005A2D61"/>
    <w:rsid w:val="005A2F90"/>
    <w:rsid w:val="005A3B41"/>
    <w:rsid w:val="005A3CEF"/>
    <w:rsid w:val="005A3DBF"/>
    <w:rsid w:val="005A3ED4"/>
    <w:rsid w:val="005A3F00"/>
    <w:rsid w:val="005A4755"/>
    <w:rsid w:val="005A4C5E"/>
    <w:rsid w:val="005A4C88"/>
    <w:rsid w:val="005A5C2F"/>
    <w:rsid w:val="005A5CF8"/>
    <w:rsid w:val="005A5FF8"/>
    <w:rsid w:val="005A6A1D"/>
    <w:rsid w:val="005A6D8F"/>
    <w:rsid w:val="005A6EAD"/>
    <w:rsid w:val="005A7319"/>
    <w:rsid w:val="005A7346"/>
    <w:rsid w:val="005A755D"/>
    <w:rsid w:val="005A7810"/>
    <w:rsid w:val="005A7AEC"/>
    <w:rsid w:val="005A7DCC"/>
    <w:rsid w:val="005B01D5"/>
    <w:rsid w:val="005B0206"/>
    <w:rsid w:val="005B0430"/>
    <w:rsid w:val="005B0C54"/>
    <w:rsid w:val="005B0F85"/>
    <w:rsid w:val="005B1368"/>
    <w:rsid w:val="005B14B0"/>
    <w:rsid w:val="005B16CB"/>
    <w:rsid w:val="005B215D"/>
    <w:rsid w:val="005B24B6"/>
    <w:rsid w:val="005B3ABA"/>
    <w:rsid w:val="005B3D46"/>
    <w:rsid w:val="005B40D5"/>
    <w:rsid w:val="005B43C9"/>
    <w:rsid w:val="005B4C89"/>
    <w:rsid w:val="005B4F47"/>
    <w:rsid w:val="005B5C18"/>
    <w:rsid w:val="005B5CB4"/>
    <w:rsid w:val="005B6498"/>
    <w:rsid w:val="005B6962"/>
    <w:rsid w:val="005B7072"/>
    <w:rsid w:val="005B7E39"/>
    <w:rsid w:val="005C040E"/>
    <w:rsid w:val="005C08DB"/>
    <w:rsid w:val="005C0AFE"/>
    <w:rsid w:val="005C0BF8"/>
    <w:rsid w:val="005C0F0C"/>
    <w:rsid w:val="005C132D"/>
    <w:rsid w:val="005C1DAE"/>
    <w:rsid w:val="005C20B0"/>
    <w:rsid w:val="005C23E3"/>
    <w:rsid w:val="005C254A"/>
    <w:rsid w:val="005C2B3E"/>
    <w:rsid w:val="005C3168"/>
    <w:rsid w:val="005C42E1"/>
    <w:rsid w:val="005C4B6C"/>
    <w:rsid w:val="005C53E9"/>
    <w:rsid w:val="005C55AA"/>
    <w:rsid w:val="005C5B88"/>
    <w:rsid w:val="005C5CD8"/>
    <w:rsid w:val="005C6004"/>
    <w:rsid w:val="005C644F"/>
    <w:rsid w:val="005C6779"/>
    <w:rsid w:val="005C67B5"/>
    <w:rsid w:val="005C68D4"/>
    <w:rsid w:val="005C69DC"/>
    <w:rsid w:val="005C71B1"/>
    <w:rsid w:val="005C7448"/>
    <w:rsid w:val="005C787A"/>
    <w:rsid w:val="005C795D"/>
    <w:rsid w:val="005C7C96"/>
    <w:rsid w:val="005D02A1"/>
    <w:rsid w:val="005D055A"/>
    <w:rsid w:val="005D0BD4"/>
    <w:rsid w:val="005D0FBA"/>
    <w:rsid w:val="005D2112"/>
    <w:rsid w:val="005D2670"/>
    <w:rsid w:val="005D2CCF"/>
    <w:rsid w:val="005D339A"/>
    <w:rsid w:val="005D391E"/>
    <w:rsid w:val="005D401E"/>
    <w:rsid w:val="005D417A"/>
    <w:rsid w:val="005D4196"/>
    <w:rsid w:val="005D43EB"/>
    <w:rsid w:val="005D4491"/>
    <w:rsid w:val="005D4494"/>
    <w:rsid w:val="005D4548"/>
    <w:rsid w:val="005D468A"/>
    <w:rsid w:val="005D5505"/>
    <w:rsid w:val="005D66EA"/>
    <w:rsid w:val="005D6B43"/>
    <w:rsid w:val="005D6C06"/>
    <w:rsid w:val="005D75C9"/>
    <w:rsid w:val="005D7896"/>
    <w:rsid w:val="005E0801"/>
    <w:rsid w:val="005E0D79"/>
    <w:rsid w:val="005E1028"/>
    <w:rsid w:val="005E18B7"/>
    <w:rsid w:val="005E1A07"/>
    <w:rsid w:val="005E1C13"/>
    <w:rsid w:val="005E34EA"/>
    <w:rsid w:val="005E357A"/>
    <w:rsid w:val="005E3665"/>
    <w:rsid w:val="005E3D4E"/>
    <w:rsid w:val="005E4070"/>
    <w:rsid w:val="005E4915"/>
    <w:rsid w:val="005E5E9A"/>
    <w:rsid w:val="005E65F0"/>
    <w:rsid w:val="005E6C15"/>
    <w:rsid w:val="005E7136"/>
    <w:rsid w:val="005E78EC"/>
    <w:rsid w:val="005E7D92"/>
    <w:rsid w:val="005F0304"/>
    <w:rsid w:val="005F0BE6"/>
    <w:rsid w:val="005F0F02"/>
    <w:rsid w:val="005F2218"/>
    <w:rsid w:val="005F223F"/>
    <w:rsid w:val="005F24D7"/>
    <w:rsid w:val="005F26F3"/>
    <w:rsid w:val="005F274E"/>
    <w:rsid w:val="005F27F0"/>
    <w:rsid w:val="005F2849"/>
    <w:rsid w:val="005F2C09"/>
    <w:rsid w:val="005F2ED3"/>
    <w:rsid w:val="005F2F09"/>
    <w:rsid w:val="005F2F2F"/>
    <w:rsid w:val="005F2F3E"/>
    <w:rsid w:val="005F3B0A"/>
    <w:rsid w:val="005F4171"/>
    <w:rsid w:val="005F44FA"/>
    <w:rsid w:val="005F4AEE"/>
    <w:rsid w:val="005F4BC6"/>
    <w:rsid w:val="005F4C2C"/>
    <w:rsid w:val="005F4EC8"/>
    <w:rsid w:val="005F570D"/>
    <w:rsid w:val="005F5BD6"/>
    <w:rsid w:val="005F5C3E"/>
    <w:rsid w:val="005F5D2C"/>
    <w:rsid w:val="005F646F"/>
    <w:rsid w:val="005F68C6"/>
    <w:rsid w:val="005F6BE5"/>
    <w:rsid w:val="005F6F4C"/>
    <w:rsid w:val="005F73C0"/>
    <w:rsid w:val="005F7C36"/>
    <w:rsid w:val="005F7DB3"/>
    <w:rsid w:val="006007DF"/>
    <w:rsid w:val="0060088A"/>
    <w:rsid w:val="0060128E"/>
    <w:rsid w:val="006017B5"/>
    <w:rsid w:val="00601A88"/>
    <w:rsid w:val="0060245A"/>
    <w:rsid w:val="00604A63"/>
    <w:rsid w:val="00604E2E"/>
    <w:rsid w:val="00604FB3"/>
    <w:rsid w:val="006053D0"/>
    <w:rsid w:val="0060626E"/>
    <w:rsid w:val="0060653A"/>
    <w:rsid w:val="00606545"/>
    <w:rsid w:val="00606764"/>
    <w:rsid w:val="00607248"/>
    <w:rsid w:val="00607310"/>
    <w:rsid w:val="00607857"/>
    <w:rsid w:val="00607B94"/>
    <w:rsid w:val="00607FAD"/>
    <w:rsid w:val="006104B4"/>
    <w:rsid w:val="006108D4"/>
    <w:rsid w:val="00610FE8"/>
    <w:rsid w:val="006110EC"/>
    <w:rsid w:val="006111D0"/>
    <w:rsid w:val="0061161E"/>
    <w:rsid w:val="00611807"/>
    <w:rsid w:val="0061204C"/>
    <w:rsid w:val="00612094"/>
    <w:rsid w:val="0061212E"/>
    <w:rsid w:val="006124DD"/>
    <w:rsid w:val="00612569"/>
    <w:rsid w:val="00612ABD"/>
    <w:rsid w:val="00613227"/>
    <w:rsid w:val="0061349E"/>
    <w:rsid w:val="0061352C"/>
    <w:rsid w:val="00613689"/>
    <w:rsid w:val="00613A18"/>
    <w:rsid w:val="00613CED"/>
    <w:rsid w:val="00613D57"/>
    <w:rsid w:val="006140CC"/>
    <w:rsid w:val="006140D6"/>
    <w:rsid w:val="00614798"/>
    <w:rsid w:val="00614870"/>
    <w:rsid w:val="00614CA9"/>
    <w:rsid w:val="0061513E"/>
    <w:rsid w:val="006154F4"/>
    <w:rsid w:val="006157D7"/>
    <w:rsid w:val="00615F6E"/>
    <w:rsid w:val="00616C78"/>
    <w:rsid w:val="006173EE"/>
    <w:rsid w:val="00617E6A"/>
    <w:rsid w:val="0062016A"/>
    <w:rsid w:val="0062081C"/>
    <w:rsid w:val="00620A78"/>
    <w:rsid w:val="00620ECF"/>
    <w:rsid w:val="00622206"/>
    <w:rsid w:val="006222C7"/>
    <w:rsid w:val="00622B15"/>
    <w:rsid w:val="00622E59"/>
    <w:rsid w:val="0062326E"/>
    <w:rsid w:val="00623693"/>
    <w:rsid w:val="006239E9"/>
    <w:rsid w:val="00623CB3"/>
    <w:rsid w:val="00624026"/>
    <w:rsid w:val="006241A5"/>
    <w:rsid w:val="00624488"/>
    <w:rsid w:val="00624C8B"/>
    <w:rsid w:val="006251D4"/>
    <w:rsid w:val="0062570B"/>
    <w:rsid w:val="00625A5B"/>
    <w:rsid w:val="006264DD"/>
    <w:rsid w:val="0062650E"/>
    <w:rsid w:val="0062665D"/>
    <w:rsid w:val="00626BA8"/>
    <w:rsid w:val="0062707F"/>
    <w:rsid w:val="0062713B"/>
    <w:rsid w:val="00627632"/>
    <w:rsid w:val="00627913"/>
    <w:rsid w:val="00627DF5"/>
    <w:rsid w:val="00630498"/>
    <w:rsid w:val="00630506"/>
    <w:rsid w:val="006309DA"/>
    <w:rsid w:val="00630FE6"/>
    <w:rsid w:val="006312D0"/>
    <w:rsid w:val="00631359"/>
    <w:rsid w:val="006313D5"/>
    <w:rsid w:val="00632267"/>
    <w:rsid w:val="006322A2"/>
    <w:rsid w:val="00632759"/>
    <w:rsid w:val="00633C02"/>
    <w:rsid w:val="006340DA"/>
    <w:rsid w:val="00634B26"/>
    <w:rsid w:val="00635019"/>
    <w:rsid w:val="00635EF3"/>
    <w:rsid w:val="00636B69"/>
    <w:rsid w:val="006371C6"/>
    <w:rsid w:val="00637280"/>
    <w:rsid w:val="006379D6"/>
    <w:rsid w:val="006379EA"/>
    <w:rsid w:val="00637A7E"/>
    <w:rsid w:val="00637CCF"/>
    <w:rsid w:val="006400E3"/>
    <w:rsid w:val="00640216"/>
    <w:rsid w:val="00641150"/>
    <w:rsid w:val="00641235"/>
    <w:rsid w:val="00642508"/>
    <w:rsid w:val="00642673"/>
    <w:rsid w:val="00642703"/>
    <w:rsid w:val="00642A29"/>
    <w:rsid w:val="00642A6C"/>
    <w:rsid w:val="00642A7C"/>
    <w:rsid w:val="00642CE8"/>
    <w:rsid w:val="00642F15"/>
    <w:rsid w:val="0064307A"/>
    <w:rsid w:val="00643408"/>
    <w:rsid w:val="00643C58"/>
    <w:rsid w:val="00643D2E"/>
    <w:rsid w:val="00643D66"/>
    <w:rsid w:val="00643EB6"/>
    <w:rsid w:val="00644B7E"/>
    <w:rsid w:val="00644D5B"/>
    <w:rsid w:val="00645360"/>
    <w:rsid w:val="006453F6"/>
    <w:rsid w:val="00645416"/>
    <w:rsid w:val="00645F60"/>
    <w:rsid w:val="006463B5"/>
    <w:rsid w:val="006472BA"/>
    <w:rsid w:val="0064736E"/>
    <w:rsid w:val="0064758A"/>
    <w:rsid w:val="00647F74"/>
    <w:rsid w:val="00647F77"/>
    <w:rsid w:val="00647FCA"/>
    <w:rsid w:val="00650295"/>
    <w:rsid w:val="006502B0"/>
    <w:rsid w:val="00650381"/>
    <w:rsid w:val="0065123A"/>
    <w:rsid w:val="006512C9"/>
    <w:rsid w:val="00651B86"/>
    <w:rsid w:val="00651C6D"/>
    <w:rsid w:val="00651F00"/>
    <w:rsid w:val="006520AC"/>
    <w:rsid w:val="006522BD"/>
    <w:rsid w:val="00652A5C"/>
    <w:rsid w:val="00652F58"/>
    <w:rsid w:val="00653198"/>
    <w:rsid w:val="00653213"/>
    <w:rsid w:val="006532F5"/>
    <w:rsid w:val="0065352E"/>
    <w:rsid w:val="00653B49"/>
    <w:rsid w:val="0065421A"/>
    <w:rsid w:val="0065432F"/>
    <w:rsid w:val="006548BE"/>
    <w:rsid w:val="00654C67"/>
    <w:rsid w:val="00654EBB"/>
    <w:rsid w:val="00655004"/>
    <w:rsid w:val="0065518B"/>
    <w:rsid w:val="00655254"/>
    <w:rsid w:val="0065547E"/>
    <w:rsid w:val="006558E4"/>
    <w:rsid w:val="00655F97"/>
    <w:rsid w:val="00656101"/>
    <w:rsid w:val="006562C2"/>
    <w:rsid w:val="00656A82"/>
    <w:rsid w:val="00656A98"/>
    <w:rsid w:val="00656D39"/>
    <w:rsid w:val="00656EFC"/>
    <w:rsid w:val="00656F15"/>
    <w:rsid w:val="006576BD"/>
    <w:rsid w:val="00657A3D"/>
    <w:rsid w:val="0066125E"/>
    <w:rsid w:val="00661975"/>
    <w:rsid w:val="006624AA"/>
    <w:rsid w:val="00662514"/>
    <w:rsid w:val="0066265E"/>
    <w:rsid w:val="00662B24"/>
    <w:rsid w:val="00662B58"/>
    <w:rsid w:val="00662DEA"/>
    <w:rsid w:val="00662EEC"/>
    <w:rsid w:val="0066347F"/>
    <w:rsid w:val="006635D9"/>
    <w:rsid w:val="0066374F"/>
    <w:rsid w:val="00663CA6"/>
    <w:rsid w:val="00664225"/>
    <w:rsid w:val="006643DC"/>
    <w:rsid w:val="0066490D"/>
    <w:rsid w:val="006650B4"/>
    <w:rsid w:val="006654BA"/>
    <w:rsid w:val="00665A3F"/>
    <w:rsid w:val="00665B53"/>
    <w:rsid w:val="00665C26"/>
    <w:rsid w:val="00665C6B"/>
    <w:rsid w:val="00665D4B"/>
    <w:rsid w:val="006663A2"/>
    <w:rsid w:val="00666476"/>
    <w:rsid w:val="006668A0"/>
    <w:rsid w:val="00666991"/>
    <w:rsid w:val="006675B1"/>
    <w:rsid w:val="0066784E"/>
    <w:rsid w:val="006705D8"/>
    <w:rsid w:val="0067103C"/>
    <w:rsid w:val="0067116E"/>
    <w:rsid w:val="00671F10"/>
    <w:rsid w:val="00671FCE"/>
    <w:rsid w:val="00672D9F"/>
    <w:rsid w:val="00672FDC"/>
    <w:rsid w:val="0067339F"/>
    <w:rsid w:val="0067361A"/>
    <w:rsid w:val="00673B6E"/>
    <w:rsid w:val="00674299"/>
    <w:rsid w:val="006745D0"/>
    <w:rsid w:val="0067488C"/>
    <w:rsid w:val="00674D04"/>
    <w:rsid w:val="006753A2"/>
    <w:rsid w:val="006756DF"/>
    <w:rsid w:val="00675852"/>
    <w:rsid w:val="00676143"/>
    <w:rsid w:val="00676433"/>
    <w:rsid w:val="006764A8"/>
    <w:rsid w:val="00676E5F"/>
    <w:rsid w:val="00677229"/>
    <w:rsid w:val="00677374"/>
    <w:rsid w:val="00677401"/>
    <w:rsid w:val="006778C0"/>
    <w:rsid w:val="00677D1C"/>
    <w:rsid w:val="00680866"/>
    <w:rsid w:val="00681263"/>
    <w:rsid w:val="00681499"/>
    <w:rsid w:val="0068150F"/>
    <w:rsid w:val="0068167E"/>
    <w:rsid w:val="006819FE"/>
    <w:rsid w:val="00681CD4"/>
    <w:rsid w:val="00681F96"/>
    <w:rsid w:val="0068226B"/>
    <w:rsid w:val="00682AD3"/>
    <w:rsid w:val="00682B58"/>
    <w:rsid w:val="00682CCE"/>
    <w:rsid w:val="00683001"/>
    <w:rsid w:val="00683680"/>
    <w:rsid w:val="00683A4F"/>
    <w:rsid w:val="00684985"/>
    <w:rsid w:val="00684A36"/>
    <w:rsid w:val="00684C61"/>
    <w:rsid w:val="00684C6E"/>
    <w:rsid w:val="00685183"/>
    <w:rsid w:val="0068646F"/>
    <w:rsid w:val="006869FD"/>
    <w:rsid w:val="00686D7A"/>
    <w:rsid w:val="0068756B"/>
    <w:rsid w:val="006875CA"/>
    <w:rsid w:val="00687BAD"/>
    <w:rsid w:val="00687D45"/>
    <w:rsid w:val="00687F75"/>
    <w:rsid w:val="00687FE4"/>
    <w:rsid w:val="006904EA"/>
    <w:rsid w:val="00690BBB"/>
    <w:rsid w:val="00690BCD"/>
    <w:rsid w:val="00690DCA"/>
    <w:rsid w:val="00690FB3"/>
    <w:rsid w:val="00691118"/>
    <w:rsid w:val="00691F07"/>
    <w:rsid w:val="00692E67"/>
    <w:rsid w:val="00693306"/>
    <w:rsid w:val="00693343"/>
    <w:rsid w:val="00693B54"/>
    <w:rsid w:val="00694457"/>
    <w:rsid w:val="00694850"/>
    <w:rsid w:val="006948B6"/>
    <w:rsid w:val="00694CEE"/>
    <w:rsid w:val="00695368"/>
    <w:rsid w:val="00695A46"/>
    <w:rsid w:val="00696274"/>
    <w:rsid w:val="00696938"/>
    <w:rsid w:val="00696CF4"/>
    <w:rsid w:val="00696E6A"/>
    <w:rsid w:val="006A0012"/>
    <w:rsid w:val="006A01E3"/>
    <w:rsid w:val="006A072D"/>
    <w:rsid w:val="006A1186"/>
    <w:rsid w:val="006A15D0"/>
    <w:rsid w:val="006A1689"/>
    <w:rsid w:val="006A1A48"/>
    <w:rsid w:val="006A1E37"/>
    <w:rsid w:val="006A1FC7"/>
    <w:rsid w:val="006A26DD"/>
    <w:rsid w:val="006A32D6"/>
    <w:rsid w:val="006A36B7"/>
    <w:rsid w:val="006A382C"/>
    <w:rsid w:val="006A3BC6"/>
    <w:rsid w:val="006A4091"/>
    <w:rsid w:val="006A40F3"/>
    <w:rsid w:val="006A44D2"/>
    <w:rsid w:val="006A4610"/>
    <w:rsid w:val="006A49AE"/>
    <w:rsid w:val="006A4CFB"/>
    <w:rsid w:val="006A507F"/>
    <w:rsid w:val="006A5F86"/>
    <w:rsid w:val="006A680B"/>
    <w:rsid w:val="006A69C2"/>
    <w:rsid w:val="006A7101"/>
    <w:rsid w:val="006A715F"/>
    <w:rsid w:val="006A746D"/>
    <w:rsid w:val="006A776E"/>
    <w:rsid w:val="006A797A"/>
    <w:rsid w:val="006A7B49"/>
    <w:rsid w:val="006B01D7"/>
    <w:rsid w:val="006B038B"/>
    <w:rsid w:val="006B13C1"/>
    <w:rsid w:val="006B13D1"/>
    <w:rsid w:val="006B263F"/>
    <w:rsid w:val="006B2953"/>
    <w:rsid w:val="006B2A04"/>
    <w:rsid w:val="006B2DD1"/>
    <w:rsid w:val="006B2FB9"/>
    <w:rsid w:val="006B31EE"/>
    <w:rsid w:val="006B347A"/>
    <w:rsid w:val="006B3A86"/>
    <w:rsid w:val="006B4B3C"/>
    <w:rsid w:val="006B5231"/>
    <w:rsid w:val="006B5ECC"/>
    <w:rsid w:val="006B5FC7"/>
    <w:rsid w:val="006B65F9"/>
    <w:rsid w:val="006B6B7D"/>
    <w:rsid w:val="006B704E"/>
    <w:rsid w:val="006B7539"/>
    <w:rsid w:val="006B7615"/>
    <w:rsid w:val="006B7795"/>
    <w:rsid w:val="006B7839"/>
    <w:rsid w:val="006B7BF7"/>
    <w:rsid w:val="006B7DE5"/>
    <w:rsid w:val="006C022F"/>
    <w:rsid w:val="006C07AA"/>
    <w:rsid w:val="006C08FE"/>
    <w:rsid w:val="006C19C6"/>
    <w:rsid w:val="006C1D82"/>
    <w:rsid w:val="006C212B"/>
    <w:rsid w:val="006C2982"/>
    <w:rsid w:val="006C2DA1"/>
    <w:rsid w:val="006C309A"/>
    <w:rsid w:val="006C3296"/>
    <w:rsid w:val="006C4276"/>
    <w:rsid w:val="006C46E3"/>
    <w:rsid w:val="006C4E3E"/>
    <w:rsid w:val="006C5309"/>
    <w:rsid w:val="006C5AA0"/>
    <w:rsid w:val="006C5BB9"/>
    <w:rsid w:val="006C64BD"/>
    <w:rsid w:val="006C671E"/>
    <w:rsid w:val="006C6921"/>
    <w:rsid w:val="006C6A24"/>
    <w:rsid w:val="006C6B1F"/>
    <w:rsid w:val="006C6BE6"/>
    <w:rsid w:val="006C6D79"/>
    <w:rsid w:val="006C7171"/>
    <w:rsid w:val="006C7229"/>
    <w:rsid w:val="006C7726"/>
    <w:rsid w:val="006C7CAE"/>
    <w:rsid w:val="006D0205"/>
    <w:rsid w:val="006D0482"/>
    <w:rsid w:val="006D0716"/>
    <w:rsid w:val="006D09DB"/>
    <w:rsid w:val="006D0D9D"/>
    <w:rsid w:val="006D1461"/>
    <w:rsid w:val="006D15B2"/>
    <w:rsid w:val="006D1952"/>
    <w:rsid w:val="006D1F27"/>
    <w:rsid w:val="006D20BF"/>
    <w:rsid w:val="006D2F72"/>
    <w:rsid w:val="006D3A65"/>
    <w:rsid w:val="006D3B87"/>
    <w:rsid w:val="006D3EC1"/>
    <w:rsid w:val="006D415F"/>
    <w:rsid w:val="006D41A3"/>
    <w:rsid w:val="006D45B7"/>
    <w:rsid w:val="006D48D3"/>
    <w:rsid w:val="006D4A3C"/>
    <w:rsid w:val="006D5051"/>
    <w:rsid w:val="006D50FC"/>
    <w:rsid w:val="006D52E6"/>
    <w:rsid w:val="006D63C7"/>
    <w:rsid w:val="006D641E"/>
    <w:rsid w:val="006D666A"/>
    <w:rsid w:val="006D6D67"/>
    <w:rsid w:val="006D701F"/>
    <w:rsid w:val="006D7141"/>
    <w:rsid w:val="006D77FB"/>
    <w:rsid w:val="006D78BA"/>
    <w:rsid w:val="006D7E94"/>
    <w:rsid w:val="006E0420"/>
    <w:rsid w:val="006E07BE"/>
    <w:rsid w:val="006E0BDE"/>
    <w:rsid w:val="006E0D12"/>
    <w:rsid w:val="006E1014"/>
    <w:rsid w:val="006E15D1"/>
    <w:rsid w:val="006E195F"/>
    <w:rsid w:val="006E1CC6"/>
    <w:rsid w:val="006E1CCC"/>
    <w:rsid w:val="006E2257"/>
    <w:rsid w:val="006E230A"/>
    <w:rsid w:val="006E2403"/>
    <w:rsid w:val="006E291B"/>
    <w:rsid w:val="006E2E7E"/>
    <w:rsid w:val="006E40B0"/>
    <w:rsid w:val="006E431D"/>
    <w:rsid w:val="006E4479"/>
    <w:rsid w:val="006E44BF"/>
    <w:rsid w:val="006E5283"/>
    <w:rsid w:val="006E5690"/>
    <w:rsid w:val="006E5E5A"/>
    <w:rsid w:val="006E6829"/>
    <w:rsid w:val="006E7486"/>
    <w:rsid w:val="006E74EF"/>
    <w:rsid w:val="006E7763"/>
    <w:rsid w:val="006E786E"/>
    <w:rsid w:val="006E7DB9"/>
    <w:rsid w:val="006E7FCE"/>
    <w:rsid w:val="006F014C"/>
    <w:rsid w:val="006F0222"/>
    <w:rsid w:val="006F06AF"/>
    <w:rsid w:val="006F0B13"/>
    <w:rsid w:val="006F10D8"/>
    <w:rsid w:val="006F148D"/>
    <w:rsid w:val="006F1A38"/>
    <w:rsid w:val="006F1CAD"/>
    <w:rsid w:val="006F22A0"/>
    <w:rsid w:val="006F248D"/>
    <w:rsid w:val="006F2C73"/>
    <w:rsid w:val="006F31C5"/>
    <w:rsid w:val="006F39A3"/>
    <w:rsid w:val="006F3B99"/>
    <w:rsid w:val="006F4099"/>
    <w:rsid w:val="006F4855"/>
    <w:rsid w:val="006F4BCC"/>
    <w:rsid w:val="006F4BCF"/>
    <w:rsid w:val="006F4D4F"/>
    <w:rsid w:val="006F4D99"/>
    <w:rsid w:val="006F51D5"/>
    <w:rsid w:val="006F5303"/>
    <w:rsid w:val="006F54E2"/>
    <w:rsid w:val="006F5667"/>
    <w:rsid w:val="006F6417"/>
    <w:rsid w:val="006F641A"/>
    <w:rsid w:val="006F6BF5"/>
    <w:rsid w:val="006F6E0D"/>
    <w:rsid w:val="006F70D0"/>
    <w:rsid w:val="006F7721"/>
    <w:rsid w:val="006F7738"/>
    <w:rsid w:val="006F783C"/>
    <w:rsid w:val="006F7B77"/>
    <w:rsid w:val="00700895"/>
    <w:rsid w:val="00700AD1"/>
    <w:rsid w:val="00700B57"/>
    <w:rsid w:val="00700B8D"/>
    <w:rsid w:val="00700EA8"/>
    <w:rsid w:val="00701571"/>
    <w:rsid w:val="007016B4"/>
    <w:rsid w:val="00701ACE"/>
    <w:rsid w:val="00702140"/>
    <w:rsid w:val="00703144"/>
    <w:rsid w:val="007038D4"/>
    <w:rsid w:val="0070464D"/>
    <w:rsid w:val="007049A3"/>
    <w:rsid w:val="00704C03"/>
    <w:rsid w:val="00704E6C"/>
    <w:rsid w:val="007055AE"/>
    <w:rsid w:val="00705637"/>
    <w:rsid w:val="00706427"/>
    <w:rsid w:val="00706700"/>
    <w:rsid w:val="00706C26"/>
    <w:rsid w:val="00706D95"/>
    <w:rsid w:val="00706EF2"/>
    <w:rsid w:val="007077CD"/>
    <w:rsid w:val="00707875"/>
    <w:rsid w:val="00707AC1"/>
    <w:rsid w:val="007103AC"/>
    <w:rsid w:val="00710545"/>
    <w:rsid w:val="00710798"/>
    <w:rsid w:val="0071096A"/>
    <w:rsid w:val="00710D57"/>
    <w:rsid w:val="0071101B"/>
    <w:rsid w:val="007114A1"/>
    <w:rsid w:val="007114FB"/>
    <w:rsid w:val="0071179A"/>
    <w:rsid w:val="00711CD6"/>
    <w:rsid w:val="00712345"/>
    <w:rsid w:val="007126ED"/>
    <w:rsid w:val="00712928"/>
    <w:rsid w:val="007131AB"/>
    <w:rsid w:val="00713517"/>
    <w:rsid w:val="00713677"/>
    <w:rsid w:val="00713854"/>
    <w:rsid w:val="007139B9"/>
    <w:rsid w:val="00713A1F"/>
    <w:rsid w:val="00713E11"/>
    <w:rsid w:val="00713E59"/>
    <w:rsid w:val="00713EEB"/>
    <w:rsid w:val="007140DF"/>
    <w:rsid w:val="00714750"/>
    <w:rsid w:val="00715070"/>
    <w:rsid w:val="00715501"/>
    <w:rsid w:val="0071555A"/>
    <w:rsid w:val="007155B8"/>
    <w:rsid w:val="00715811"/>
    <w:rsid w:val="00715FA5"/>
    <w:rsid w:val="00716419"/>
    <w:rsid w:val="00716699"/>
    <w:rsid w:val="00716ECC"/>
    <w:rsid w:val="00717893"/>
    <w:rsid w:val="00720293"/>
    <w:rsid w:val="007202E2"/>
    <w:rsid w:val="00720561"/>
    <w:rsid w:val="00720F3C"/>
    <w:rsid w:val="0072197A"/>
    <w:rsid w:val="00721AD4"/>
    <w:rsid w:val="00721BA3"/>
    <w:rsid w:val="00722286"/>
    <w:rsid w:val="00722472"/>
    <w:rsid w:val="00722C81"/>
    <w:rsid w:val="007230BE"/>
    <w:rsid w:val="007236AD"/>
    <w:rsid w:val="00724125"/>
    <w:rsid w:val="00724730"/>
    <w:rsid w:val="00724971"/>
    <w:rsid w:val="00724B61"/>
    <w:rsid w:val="00724DA5"/>
    <w:rsid w:val="00724EEB"/>
    <w:rsid w:val="00725105"/>
    <w:rsid w:val="007260BA"/>
    <w:rsid w:val="00726110"/>
    <w:rsid w:val="0072667E"/>
    <w:rsid w:val="0072675A"/>
    <w:rsid w:val="007267E4"/>
    <w:rsid w:val="007268B0"/>
    <w:rsid w:val="0072692E"/>
    <w:rsid w:val="00726E1F"/>
    <w:rsid w:val="00727197"/>
    <w:rsid w:val="007271BF"/>
    <w:rsid w:val="007277F7"/>
    <w:rsid w:val="00727B86"/>
    <w:rsid w:val="00727CAE"/>
    <w:rsid w:val="00727E4E"/>
    <w:rsid w:val="0073057F"/>
    <w:rsid w:val="00730723"/>
    <w:rsid w:val="007308C1"/>
    <w:rsid w:val="00730924"/>
    <w:rsid w:val="00730B05"/>
    <w:rsid w:val="007311F7"/>
    <w:rsid w:val="00732728"/>
    <w:rsid w:val="00732E55"/>
    <w:rsid w:val="007331DC"/>
    <w:rsid w:val="0073327F"/>
    <w:rsid w:val="00733BE5"/>
    <w:rsid w:val="00733E29"/>
    <w:rsid w:val="00734001"/>
    <w:rsid w:val="00734B22"/>
    <w:rsid w:val="00735361"/>
    <w:rsid w:val="00735769"/>
    <w:rsid w:val="007358BF"/>
    <w:rsid w:val="00735B23"/>
    <w:rsid w:val="00736566"/>
    <w:rsid w:val="00736B39"/>
    <w:rsid w:val="00737965"/>
    <w:rsid w:val="007400BE"/>
    <w:rsid w:val="007406DF"/>
    <w:rsid w:val="00740F3B"/>
    <w:rsid w:val="0074138A"/>
    <w:rsid w:val="00741CF0"/>
    <w:rsid w:val="00742513"/>
    <w:rsid w:val="007433F6"/>
    <w:rsid w:val="007437E1"/>
    <w:rsid w:val="00743849"/>
    <w:rsid w:val="0074478C"/>
    <w:rsid w:val="0074479F"/>
    <w:rsid w:val="00744D28"/>
    <w:rsid w:val="00745096"/>
    <w:rsid w:val="007455AF"/>
    <w:rsid w:val="00746380"/>
    <w:rsid w:val="00746597"/>
    <w:rsid w:val="0074698A"/>
    <w:rsid w:val="00746EA3"/>
    <w:rsid w:val="0074772D"/>
    <w:rsid w:val="00747E96"/>
    <w:rsid w:val="00750105"/>
    <w:rsid w:val="00750233"/>
    <w:rsid w:val="00750A2B"/>
    <w:rsid w:val="00750B69"/>
    <w:rsid w:val="007514DA"/>
    <w:rsid w:val="0075157F"/>
    <w:rsid w:val="00751C2D"/>
    <w:rsid w:val="00751FEE"/>
    <w:rsid w:val="007521F5"/>
    <w:rsid w:val="007525C4"/>
    <w:rsid w:val="0075262F"/>
    <w:rsid w:val="00752717"/>
    <w:rsid w:val="00752B3E"/>
    <w:rsid w:val="00752D8F"/>
    <w:rsid w:val="0075304D"/>
    <w:rsid w:val="00753328"/>
    <w:rsid w:val="00753428"/>
    <w:rsid w:val="007543ED"/>
    <w:rsid w:val="00754462"/>
    <w:rsid w:val="00754958"/>
    <w:rsid w:val="007549E7"/>
    <w:rsid w:val="00755E56"/>
    <w:rsid w:val="00756DFD"/>
    <w:rsid w:val="00757307"/>
    <w:rsid w:val="00757E3E"/>
    <w:rsid w:val="007602C7"/>
    <w:rsid w:val="00760485"/>
    <w:rsid w:val="00760683"/>
    <w:rsid w:val="00760A43"/>
    <w:rsid w:val="00760ECF"/>
    <w:rsid w:val="0076122E"/>
    <w:rsid w:val="007616DE"/>
    <w:rsid w:val="0076170B"/>
    <w:rsid w:val="00761F65"/>
    <w:rsid w:val="007622D7"/>
    <w:rsid w:val="00762A6F"/>
    <w:rsid w:val="00763263"/>
    <w:rsid w:val="00763AC3"/>
    <w:rsid w:val="00763D20"/>
    <w:rsid w:val="00763D63"/>
    <w:rsid w:val="007645BF"/>
    <w:rsid w:val="00764675"/>
    <w:rsid w:val="007652B5"/>
    <w:rsid w:val="0076543E"/>
    <w:rsid w:val="007655C8"/>
    <w:rsid w:val="007658C3"/>
    <w:rsid w:val="00765AF3"/>
    <w:rsid w:val="00765CF4"/>
    <w:rsid w:val="007661C5"/>
    <w:rsid w:val="007663A3"/>
    <w:rsid w:val="00766E0F"/>
    <w:rsid w:val="007672FC"/>
    <w:rsid w:val="007674BC"/>
    <w:rsid w:val="007701AE"/>
    <w:rsid w:val="00770C6D"/>
    <w:rsid w:val="00771000"/>
    <w:rsid w:val="00771819"/>
    <w:rsid w:val="007719E5"/>
    <w:rsid w:val="00771EBE"/>
    <w:rsid w:val="0077243A"/>
    <w:rsid w:val="0077254C"/>
    <w:rsid w:val="0077265D"/>
    <w:rsid w:val="007726A5"/>
    <w:rsid w:val="007728C5"/>
    <w:rsid w:val="0077292D"/>
    <w:rsid w:val="00772BE7"/>
    <w:rsid w:val="00772D95"/>
    <w:rsid w:val="00772E0C"/>
    <w:rsid w:val="00772ECF"/>
    <w:rsid w:val="00773109"/>
    <w:rsid w:val="0077390B"/>
    <w:rsid w:val="00773983"/>
    <w:rsid w:val="00774336"/>
    <w:rsid w:val="0077478E"/>
    <w:rsid w:val="00774DC3"/>
    <w:rsid w:val="00775281"/>
    <w:rsid w:val="00775469"/>
    <w:rsid w:val="00775ADC"/>
    <w:rsid w:val="00775D89"/>
    <w:rsid w:val="0077636A"/>
    <w:rsid w:val="00777082"/>
    <w:rsid w:val="00777710"/>
    <w:rsid w:val="00777ACD"/>
    <w:rsid w:val="00780092"/>
    <w:rsid w:val="00780850"/>
    <w:rsid w:val="00780A8B"/>
    <w:rsid w:val="00780F24"/>
    <w:rsid w:val="007810B2"/>
    <w:rsid w:val="007811E2"/>
    <w:rsid w:val="00781DBC"/>
    <w:rsid w:val="00782188"/>
    <w:rsid w:val="00782240"/>
    <w:rsid w:val="00783BBB"/>
    <w:rsid w:val="007840E6"/>
    <w:rsid w:val="007841DE"/>
    <w:rsid w:val="0078442D"/>
    <w:rsid w:val="00784562"/>
    <w:rsid w:val="00784600"/>
    <w:rsid w:val="00784798"/>
    <w:rsid w:val="007847E6"/>
    <w:rsid w:val="007849DD"/>
    <w:rsid w:val="0078537E"/>
    <w:rsid w:val="00785595"/>
    <w:rsid w:val="007855D0"/>
    <w:rsid w:val="007858F0"/>
    <w:rsid w:val="00785A88"/>
    <w:rsid w:val="00786137"/>
    <w:rsid w:val="0078613C"/>
    <w:rsid w:val="00786394"/>
    <w:rsid w:val="00786442"/>
    <w:rsid w:val="007869BC"/>
    <w:rsid w:val="00786D66"/>
    <w:rsid w:val="00786E29"/>
    <w:rsid w:val="0078701F"/>
    <w:rsid w:val="007871B9"/>
    <w:rsid w:val="00787254"/>
    <w:rsid w:val="00787263"/>
    <w:rsid w:val="007872F7"/>
    <w:rsid w:val="00787AB0"/>
    <w:rsid w:val="00787B12"/>
    <w:rsid w:val="00787F4D"/>
    <w:rsid w:val="00790202"/>
    <w:rsid w:val="007904BE"/>
    <w:rsid w:val="00790579"/>
    <w:rsid w:val="00790D3D"/>
    <w:rsid w:val="00790FCC"/>
    <w:rsid w:val="0079127C"/>
    <w:rsid w:val="007913C3"/>
    <w:rsid w:val="007916A1"/>
    <w:rsid w:val="00792B75"/>
    <w:rsid w:val="00793F03"/>
    <w:rsid w:val="0079427F"/>
    <w:rsid w:val="007945C1"/>
    <w:rsid w:val="00794BDE"/>
    <w:rsid w:val="00794C11"/>
    <w:rsid w:val="00794E28"/>
    <w:rsid w:val="00794F87"/>
    <w:rsid w:val="00795173"/>
    <w:rsid w:val="007951AF"/>
    <w:rsid w:val="00795680"/>
    <w:rsid w:val="00795953"/>
    <w:rsid w:val="00795A66"/>
    <w:rsid w:val="00795FE3"/>
    <w:rsid w:val="00796367"/>
    <w:rsid w:val="00796E24"/>
    <w:rsid w:val="00797121"/>
    <w:rsid w:val="007A051A"/>
    <w:rsid w:val="007A08A4"/>
    <w:rsid w:val="007A0E64"/>
    <w:rsid w:val="007A0EDB"/>
    <w:rsid w:val="007A1B77"/>
    <w:rsid w:val="007A2355"/>
    <w:rsid w:val="007A2694"/>
    <w:rsid w:val="007A28A8"/>
    <w:rsid w:val="007A498E"/>
    <w:rsid w:val="007A4A39"/>
    <w:rsid w:val="007A4D03"/>
    <w:rsid w:val="007A5241"/>
    <w:rsid w:val="007A5705"/>
    <w:rsid w:val="007A57F4"/>
    <w:rsid w:val="007A5CCA"/>
    <w:rsid w:val="007A5EB9"/>
    <w:rsid w:val="007A62F1"/>
    <w:rsid w:val="007A6ABE"/>
    <w:rsid w:val="007A6AD2"/>
    <w:rsid w:val="007A6DF8"/>
    <w:rsid w:val="007A720C"/>
    <w:rsid w:val="007A7290"/>
    <w:rsid w:val="007A75F6"/>
    <w:rsid w:val="007B048D"/>
    <w:rsid w:val="007B054D"/>
    <w:rsid w:val="007B0D68"/>
    <w:rsid w:val="007B1AB4"/>
    <w:rsid w:val="007B1EAD"/>
    <w:rsid w:val="007B20E7"/>
    <w:rsid w:val="007B21E1"/>
    <w:rsid w:val="007B21FD"/>
    <w:rsid w:val="007B28C6"/>
    <w:rsid w:val="007B29B9"/>
    <w:rsid w:val="007B2EBE"/>
    <w:rsid w:val="007B332E"/>
    <w:rsid w:val="007B3580"/>
    <w:rsid w:val="007B3D9E"/>
    <w:rsid w:val="007B3EDA"/>
    <w:rsid w:val="007B4F98"/>
    <w:rsid w:val="007B5029"/>
    <w:rsid w:val="007B505A"/>
    <w:rsid w:val="007B5B64"/>
    <w:rsid w:val="007B6564"/>
    <w:rsid w:val="007B69E1"/>
    <w:rsid w:val="007B7F52"/>
    <w:rsid w:val="007C0179"/>
    <w:rsid w:val="007C071C"/>
    <w:rsid w:val="007C1870"/>
    <w:rsid w:val="007C18DF"/>
    <w:rsid w:val="007C2339"/>
    <w:rsid w:val="007C291A"/>
    <w:rsid w:val="007C2998"/>
    <w:rsid w:val="007C30B2"/>
    <w:rsid w:val="007C395A"/>
    <w:rsid w:val="007C3B02"/>
    <w:rsid w:val="007C4054"/>
    <w:rsid w:val="007C40C5"/>
    <w:rsid w:val="007C4694"/>
    <w:rsid w:val="007C4DA8"/>
    <w:rsid w:val="007C53CD"/>
    <w:rsid w:val="007C59D9"/>
    <w:rsid w:val="007C5A18"/>
    <w:rsid w:val="007C5BE5"/>
    <w:rsid w:val="007C5CB5"/>
    <w:rsid w:val="007C6816"/>
    <w:rsid w:val="007C68DB"/>
    <w:rsid w:val="007C7049"/>
    <w:rsid w:val="007C71E8"/>
    <w:rsid w:val="007C7673"/>
    <w:rsid w:val="007C77A0"/>
    <w:rsid w:val="007C7A71"/>
    <w:rsid w:val="007C7DA2"/>
    <w:rsid w:val="007D0A3A"/>
    <w:rsid w:val="007D1064"/>
    <w:rsid w:val="007D1138"/>
    <w:rsid w:val="007D132A"/>
    <w:rsid w:val="007D17D5"/>
    <w:rsid w:val="007D1993"/>
    <w:rsid w:val="007D1F8D"/>
    <w:rsid w:val="007D20A8"/>
    <w:rsid w:val="007D2524"/>
    <w:rsid w:val="007D28BA"/>
    <w:rsid w:val="007D291C"/>
    <w:rsid w:val="007D2D30"/>
    <w:rsid w:val="007D368E"/>
    <w:rsid w:val="007D38D5"/>
    <w:rsid w:val="007D4F77"/>
    <w:rsid w:val="007D5701"/>
    <w:rsid w:val="007D5C15"/>
    <w:rsid w:val="007D61C0"/>
    <w:rsid w:val="007D670A"/>
    <w:rsid w:val="007D6FF4"/>
    <w:rsid w:val="007D7251"/>
    <w:rsid w:val="007D7391"/>
    <w:rsid w:val="007D79B9"/>
    <w:rsid w:val="007D7AD2"/>
    <w:rsid w:val="007D7B61"/>
    <w:rsid w:val="007E0299"/>
    <w:rsid w:val="007E05F5"/>
    <w:rsid w:val="007E066B"/>
    <w:rsid w:val="007E06D0"/>
    <w:rsid w:val="007E0C7C"/>
    <w:rsid w:val="007E0FF8"/>
    <w:rsid w:val="007E1142"/>
    <w:rsid w:val="007E132A"/>
    <w:rsid w:val="007E1402"/>
    <w:rsid w:val="007E1B33"/>
    <w:rsid w:val="007E1E32"/>
    <w:rsid w:val="007E21B8"/>
    <w:rsid w:val="007E2452"/>
    <w:rsid w:val="007E25B2"/>
    <w:rsid w:val="007E280A"/>
    <w:rsid w:val="007E28B4"/>
    <w:rsid w:val="007E28BE"/>
    <w:rsid w:val="007E2EAB"/>
    <w:rsid w:val="007E2EEE"/>
    <w:rsid w:val="007E3377"/>
    <w:rsid w:val="007E568C"/>
    <w:rsid w:val="007E5780"/>
    <w:rsid w:val="007E5DA6"/>
    <w:rsid w:val="007E5F16"/>
    <w:rsid w:val="007E629B"/>
    <w:rsid w:val="007E62CB"/>
    <w:rsid w:val="007E6451"/>
    <w:rsid w:val="007E6D75"/>
    <w:rsid w:val="007E74EA"/>
    <w:rsid w:val="007E7907"/>
    <w:rsid w:val="007F026C"/>
    <w:rsid w:val="007F0777"/>
    <w:rsid w:val="007F09F8"/>
    <w:rsid w:val="007F1238"/>
    <w:rsid w:val="007F1935"/>
    <w:rsid w:val="007F19EA"/>
    <w:rsid w:val="007F1A55"/>
    <w:rsid w:val="007F1BA2"/>
    <w:rsid w:val="007F24C3"/>
    <w:rsid w:val="007F4282"/>
    <w:rsid w:val="007F4435"/>
    <w:rsid w:val="007F45B6"/>
    <w:rsid w:val="007F47B3"/>
    <w:rsid w:val="007F4935"/>
    <w:rsid w:val="007F5651"/>
    <w:rsid w:val="007F57B3"/>
    <w:rsid w:val="007F59A9"/>
    <w:rsid w:val="007F5A8E"/>
    <w:rsid w:val="007F5ECB"/>
    <w:rsid w:val="007F6000"/>
    <w:rsid w:val="007F60DF"/>
    <w:rsid w:val="007F63D6"/>
    <w:rsid w:val="007F65F8"/>
    <w:rsid w:val="007F6639"/>
    <w:rsid w:val="007F6F8A"/>
    <w:rsid w:val="007F7336"/>
    <w:rsid w:val="007F7360"/>
    <w:rsid w:val="007F7654"/>
    <w:rsid w:val="007F7AE2"/>
    <w:rsid w:val="007F7B9C"/>
    <w:rsid w:val="007F7CF7"/>
    <w:rsid w:val="00800743"/>
    <w:rsid w:val="00800BBF"/>
    <w:rsid w:val="00801863"/>
    <w:rsid w:val="00801E2B"/>
    <w:rsid w:val="00801F99"/>
    <w:rsid w:val="00802192"/>
    <w:rsid w:val="008028F4"/>
    <w:rsid w:val="008039F5"/>
    <w:rsid w:val="00803A68"/>
    <w:rsid w:val="00803AF4"/>
    <w:rsid w:val="00803C22"/>
    <w:rsid w:val="00803D1E"/>
    <w:rsid w:val="00803D41"/>
    <w:rsid w:val="0080473C"/>
    <w:rsid w:val="00805250"/>
    <w:rsid w:val="0080535B"/>
    <w:rsid w:val="00805567"/>
    <w:rsid w:val="00805C0F"/>
    <w:rsid w:val="008064F9"/>
    <w:rsid w:val="00806B8C"/>
    <w:rsid w:val="00806BAA"/>
    <w:rsid w:val="00807093"/>
    <w:rsid w:val="00807641"/>
    <w:rsid w:val="00807944"/>
    <w:rsid w:val="00807F8E"/>
    <w:rsid w:val="008101A0"/>
    <w:rsid w:val="00810251"/>
    <w:rsid w:val="008103C5"/>
    <w:rsid w:val="008104CA"/>
    <w:rsid w:val="00810608"/>
    <w:rsid w:val="00810B2D"/>
    <w:rsid w:val="00810DB2"/>
    <w:rsid w:val="00810FCC"/>
    <w:rsid w:val="00811013"/>
    <w:rsid w:val="00811536"/>
    <w:rsid w:val="008124B6"/>
    <w:rsid w:val="0081269F"/>
    <w:rsid w:val="008126E7"/>
    <w:rsid w:val="0081404E"/>
    <w:rsid w:val="00814641"/>
    <w:rsid w:val="0081491B"/>
    <w:rsid w:val="00814C2B"/>
    <w:rsid w:val="00815369"/>
    <w:rsid w:val="00815DB1"/>
    <w:rsid w:val="00816246"/>
    <w:rsid w:val="00816398"/>
    <w:rsid w:val="00816825"/>
    <w:rsid w:val="00816839"/>
    <w:rsid w:val="00816F30"/>
    <w:rsid w:val="008170CB"/>
    <w:rsid w:val="0081732C"/>
    <w:rsid w:val="0081736C"/>
    <w:rsid w:val="00817582"/>
    <w:rsid w:val="008175BF"/>
    <w:rsid w:val="0081778F"/>
    <w:rsid w:val="00817BDD"/>
    <w:rsid w:val="00817DEA"/>
    <w:rsid w:val="00820376"/>
    <w:rsid w:val="00820F1D"/>
    <w:rsid w:val="00821242"/>
    <w:rsid w:val="008215E0"/>
    <w:rsid w:val="008216DA"/>
    <w:rsid w:val="008219F3"/>
    <w:rsid w:val="00822253"/>
    <w:rsid w:val="0082264E"/>
    <w:rsid w:val="00822E15"/>
    <w:rsid w:val="00822F87"/>
    <w:rsid w:val="00823099"/>
    <w:rsid w:val="008232A1"/>
    <w:rsid w:val="00823344"/>
    <w:rsid w:val="00823675"/>
    <w:rsid w:val="00823A64"/>
    <w:rsid w:val="00823ECC"/>
    <w:rsid w:val="00824626"/>
    <w:rsid w:val="00824A05"/>
    <w:rsid w:val="008255C0"/>
    <w:rsid w:val="00825C71"/>
    <w:rsid w:val="008261E4"/>
    <w:rsid w:val="0082625C"/>
    <w:rsid w:val="0082648D"/>
    <w:rsid w:val="00826493"/>
    <w:rsid w:val="0082698C"/>
    <w:rsid w:val="00826AD9"/>
    <w:rsid w:val="0082733F"/>
    <w:rsid w:val="008273C3"/>
    <w:rsid w:val="008276CF"/>
    <w:rsid w:val="00827D02"/>
    <w:rsid w:val="00830182"/>
    <w:rsid w:val="00830BAC"/>
    <w:rsid w:val="00831112"/>
    <w:rsid w:val="008319D6"/>
    <w:rsid w:val="00831B6D"/>
    <w:rsid w:val="0083271B"/>
    <w:rsid w:val="00833578"/>
    <w:rsid w:val="008336D9"/>
    <w:rsid w:val="00833E37"/>
    <w:rsid w:val="008341E9"/>
    <w:rsid w:val="008346BA"/>
    <w:rsid w:val="008347A5"/>
    <w:rsid w:val="00834E1F"/>
    <w:rsid w:val="00834EA1"/>
    <w:rsid w:val="00835B05"/>
    <w:rsid w:val="00835CBD"/>
    <w:rsid w:val="00835F42"/>
    <w:rsid w:val="008363AE"/>
    <w:rsid w:val="008366C3"/>
    <w:rsid w:val="008370EC"/>
    <w:rsid w:val="00837929"/>
    <w:rsid w:val="00837DDA"/>
    <w:rsid w:val="008408E0"/>
    <w:rsid w:val="00840F11"/>
    <w:rsid w:val="008418DC"/>
    <w:rsid w:val="00841D40"/>
    <w:rsid w:val="00842918"/>
    <w:rsid w:val="008434F3"/>
    <w:rsid w:val="0084383B"/>
    <w:rsid w:val="00843E5D"/>
    <w:rsid w:val="00843EF4"/>
    <w:rsid w:val="00844130"/>
    <w:rsid w:val="008442D2"/>
    <w:rsid w:val="00844AE4"/>
    <w:rsid w:val="00845EB3"/>
    <w:rsid w:val="008461B1"/>
    <w:rsid w:val="008463A5"/>
    <w:rsid w:val="00846430"/>
    <w:rsid w:val="0084643E"/>
    <w:rsid w:val="00847328"/>
    <w:rsid w:val="0084753C"/>
    <w:rsid w:val="00847A3C"/>
    <w:rsid w:val="00847FCD"/>
    <w:rsid w:val="00850303"/>
    <w:rsid w:val="00850581"/>
    <w:rsid w:val="008506D3"/>
    <w:rsid w:val="0085070A"/>
    <w:rsid w:val="00850787"/>
    <w:rsid w:val="00850AA0"/>
    <w:rsid w:val="00850C10"/>
    <w:rsid w:val="00850CD2"/>
    <w:rsid w:val="00851523"/>
    <w:rsid w:val="008519F0"/>
    <w:rsid w:val="00851A14"/>
    <w:rsid w:val="00852AFF"/>
    <w:rsid w:val="00853313"/>
    <w:rsid w:val="00853B98"/>
    <w:rsid w:val="00853D2B"/>
    <w:rsid w:val="0085411F"/>
    <w:rsid w:val="00855863"/>
    <w:rsid w:val="008559AD"/>
    <w:rsid w:val="008559E7"/>
    <w:rsid w:val="0085687D"/>
    <w:rsid w:val="00856D0F"/>
    <w:rsid w:val="008573F1"/>
    <w:rsid w:val="00857E88"/>
    <w:rsid w:val="00860145"/>
    <w:rsid w:val="00860298"/>
    <w:rsid w:val="00860A3D"/>
    <w:rsid w:val="00860C29"/>
    <w:rsid w:val="0086139B"/>
    <w:rsid w:val="0086142E"/>
    <w:rsid w:val="008615C1"/>
    <w:rsid w:val="00861BE3"/>
    <w:rsid w:val="00861C31"/>
    <w:rsid w:val="00861D8B"/>
    <w:rsid w:val="008629E3"/>
    <w:rsid w:val="00862BFC"/>
    <w:rsid w:val="00862EC7"/>
    <w:rsid w:val="00862FD1"/>
    <w:rsid w:val="008635F1"/>
    <w:rsid w:val="008636B9"/>
    <w:rsid w:val="008641B2"/>
    <w:rsid w:val="0086436F"/>
    <w:rsid w:val="00864403"/>
    <w:rsid w:val="0086488B"/>
    <w:rsid w:val="00865A29"/>
    <w:rsid w:val="00865B7B"/>
    <w:rsid w:val="008662B4"/>
    <w:rsid w:val="00866C75"/>
    <w:rsid w:val="00866CAA"/>
    <w:rsid w:val="008673DF"/>
    <w:rsid w:val="0086759E"/>
    <w:rsid w:val="008678CA"/>
    <w:rsid w:val="00867A21"/>
    <w:rsid w:val="00867F86"/>
    <w:rsid w:val="008700E9"/>
    <w:rsid w:val="0087050B"/>
    <w:rsid w:val="00870685"/>
    <w:rsid w:val="00870819"/>
    <w:rsid w:val="00870B93"/>
    <w:rsid w:val="00870FAF"/>
    <w:rsid w:val="0087129C"/>
    <w:rsid w:val="008712BE"/>
    <w:rsid w:val="0087156A"/>
    <w:rsid w:val="00871B32"/>
    <w:rsid w:val="00871BEF"/>
    <w:rsid w:val="00871F79"/>
    <w:rsid w:val="008721E9"/>
    <w:rsid w:val="00872593"/>
    <w:rsid w:val="008729B1"/>
    <w:rsid w:val="00873608"/>
    <w:rsid w:val="00873A27"/>
    <w:rsid w:val="008743B1"/>
    <w:rsid w:val="00874DDF"/>
    <w:rsid w:val="00874E12"/>
    <w:rsid w:val="00874E7B"/>
    <w:rsid w:val="0087521B"/>
    <w:rsid w:val="00875A46"/>
    <w:rsid w:val="00876178"/>
    <w:rsid w:val="00876420"/>
    <w:rsid w:val="008767E4"/>
    <w:rsid w:val="00876B69"/>
    <w:rsid w:val="00876D01"/>
    <w:rsid w:val="00877421"/>
    <w:rsid w:val="0087775E"/>
    <w:rsid w:val="00877770"/>
    <w:rsid w:val="00877D30"/>
    <w:rsid w:val="00880035"/>
    <w:rsid w:val="00880961"/>
    <w:rsid w:val="00880C62"/>
    <w:rsid w:val="00880F0F"/>
    <w:rsid w:val="008811B0"/>
    <w:rsid w:val="00881646"/>
    <w:rsid w:val="0088205D"/>
    <w:rsid w:val="008822D4"/>
    <w:rsid w:val="00882A94"/>
    <w:rsid w:val="00883173"/>
    <w:rsid w:val="008840BC"/>
    <w:rsid w:val="00884BF3"/>
    <w:rsid w:val="00884C65"/>
    <w:rsid w:val="00884FF6"/>
    <w:rsid w:val="008855F2"/>
    <w:rsid w:val="00886A13"/>
    <w:rsid w:val="008873C4"/>
    <w:rsid w:val="008873D0"/>
    <w:rsid w:val="008874CD"/>
    <w:rsid w:val="008876CF"/>
    <w:rsid w:val="00890501"/>
    <w:rsid w:val="00890609"/>
    <w:rsid w:val="0089097E"/>
    <w:rsid w:val="00891BF7"/>
    <w:rsid w:val="008921FB"/>
    <w:rsid w:val="008923BB"/>
    <w:rsid w:val="008925C7"/>
    <w:rsid w:val="00892BE1"/>
    <w:rsid w:val="0089333A"/>
    <w:rsid w:val="00893660"/>
    <w:rsid w:val="008937B4"/>
    <w:rsid w:val="008944F2"/>
    <w:rsid w:val="00894ACF"/>
    <w:rsid w:val="00894B04"/>
    <w:rsid w:val="0089554D"/>
    <w:rsid w:val="0089579D"/>
    <w:rsid w:val="00895F84"/>
    <w:rsid w:val="00896B80"/>
    <w:rsid w:val="00896D6A"/>
    <w:rsid w:val="0089741C"/>
    <w:rsid w:val="008976BE"/>
    <w:rsid w:val="008A0031"/>
    <w:rsid w:val="008A02AF"/>
    <w:rsid w:val="008A147C"/>
    <w:rsid w:val="008A16CD"/>
    <w:rsid w:val="008A1A8D"/>
    <w:rsid w:val="008A2175"/>
    <w:rsid w:val="008A2568"/>
    <w:rsid w:val="008A26F4"/>
    <w:rsid w:val="008A29A1"/>
    <w:rsid w:val="008A29B0"/>
    <w:rsid w:val="008A2BFC"/>
    <w:rsid w:val="008A2FD0"/>
    <w:rsid w:val="008A38B9"/>
    <w:rsid w:val="008A418E"/>
    <w:rsid w:val="008A42FF"/>
    <w:rsid w:val="008A456B"/>
    <w:rsid w:val="008A4D22"/>
    <w:rsid w:val="008A5459"/>
    <w:rsid w:val="008A59A1"/>
    <w:rsid w:val="008A59F7"/>
    <w:rsid w:val="008A5D19"/>
    <w:rsid w:val="008A63B2"/>
    <w:rsid w:val="008A6BC7"/>
    <w:rsid w:val="008A7661"/>
    <w:rsid w:val="008A7C4B"/>
    <w:rsid w:val="008B0490"/>
    <w:rsid w:val="008B1570"/>
    <w:rsid w:val="008B182F"/>
    <w:rsid w:val="008B18AB"/>
    <w:rsid w:val="008B1E34"/>
    <w:rsid w:val="008B2159"/>
    <w:rsid w:val="008B263D"/>
    <w:rsid w:val="008B316C"/>
    <w:rsid w:val="008B34E2"/>
    <w:rsid w:val="008B351A"/>
    <w:rsid w:val="008B3B56"/>
    <w:rsid w:val="008B3DE8"/>
    <w:rsid w:val="008B41C9"/>
    <w:rsid w:val="008B4344"/>
    <w:rsid w:val="008B4A3D"/>
    <w:rsid w:val="008B4ECD"/>
    <w:rsid w:val="008B59E0"/>
    <w:rsid w:val="008B5A74"/>
    <w:rsid w:val="008B5AF6"/>
    <w:rsid w:val="008B5B92"/>
    <w:rsid w:val="008B6340"/>
    <w:rsid w:val="008B66AC"/>
    <w:rsid w:val="008B6A48"/>
    <w:rsid w:val="008B74A9"/>
    <w:rsid w:val="008B76D2"/>
    <w:rsid w:val="008B79B7"/>
    <w:rsid w:val="008C011F"/>
    <w:rsid w:val="008C09B5"/>
    <w:rsid w:val="008C0A77"/>
    <w:rsid w:val="008C156D"/>
    <w:rsid w:val="008C18B5"/>
    <w:rsid w:val="008C1AE3"/>
    <w:rsid w:val="008C1B60"/>
    <w:rsid w:val="008C28FC"/>
    <w:rsid w:val="008C2DF8"/>
    <w:rsid w:val="008C2FCC"/>
    <w:rsid w:val="008C378D"/>
    <w:rsid w:val="008C37C7"/>
    <w:rsid w:val="008C39B3"/>
    <w:rsid w:val="008C3B18"/>
    <w:rsid w:val="008C3D0D"/>
    <w:rsid w:val="008C3F66"/>
    <w:rsid w:val="008C4581"/>
    <w:rsid w:val="008C4D2C"/>
    <w:rsid w:val="008C50DB"/>
    <w:rsid w:val="008C5FA7"/>
    <w:rsid w:val="008C60DC"/>
    <w:rsid w:val="008C66CB"/>
    <w:rsid w:val="008C68BD"/>
    <w:rsid w:val="008C697E"/>
    <w:rsid w:val="008C6EB7"/>
    <w:rsid w:val="008C6F59"/>
    <w:rsid w:val="008C72E0"/>
    <w:rsid w:val="008C759E"/>
    <w:rsid w:val="008C7C95"/>
    <w:rsid w:val="008D0003"/>
    <w:rsid w:val="008D0666"/>
    <w:rsid w:val="008D0BC4"/>
    <w:rsid w:val="008D12A0"/>
    <w:rsid w:val="008D1427"/>
    <w:rsid w:val="008D19CC"/>
    <w:rsid w:val="008D1D22"/>
    <w:rsid w:val="008D2908"/>
    <w:rsid w:val="008D3380"/>
    <w:rsid w:val="008D369E"/>
    <w:rsid w:val="008D3A7D"/>
    <w:rsid w:val="008D3AC1"/>
    <w:rsid w:val="008D3C1C"/>
    <w:rsid w:val="008D3DD9"/>
    <w:rsid w:val="008D3F65"/>
    <w:rsid w:val="008D465A"/>
    <w:rsid w:val="008D47B0"/>
    <w:rsid w:val="008D47C3"/>
    <w:rsid w:val="008D4824"/>
    <w:rsid w:val="008D4D76"/>
    <w:rsid w:val="008D51D8"/>
    <w:rsid w:val="008D5389"/>
    <w:rsid w:val="008D594D"/>
    <w:rsid w:val="008D5E85"/>
    <w:rsid w:val="008D619E"/>
    <w:rsid w:val="008D626F"/>
    <w:rsid w:val="008D67E7"/>
    <w:rsid w:val="008D6C74"/>
    <w:rsid w:val="008D78F8"/>
    <w:rsid w:val="008E1091"/>
    <w:rsid w:val="008E1520"/>
    <w:rsid w:val="008E1840"/>
    <w:rsid w:val="008E1C3A"/>
    <w:rsid w:val="008E1EC0"/>
    <w:rsid w:val="008E1EE7"/>
    <w:rsid w:val="008E22D1"/>
    <w:rsid w:val="008E2AF3"/>
    <w:rsid w:val="008E30C2"/>
    <w:rsid w:val="008E3DBD"/>
    <w:rsid w:val="008E3DC0"/>
    <w:rsid w:val="008E3F1B"/>
    <w:rsid w:val="008E4D14"/>
    <w:rsid w:val="008E4F77"/>
    <w:rsid w:val="008E7338"/>
    <w:rsid w:val="008E7761"/>
    <w:rsid w:val="008E7A09"/>
    <w:rsid w:val="008E7A3B"/>
    <w:rsid w:val="008E7DC2"/>
    <w:rsid w:val="008F02A6"/>
    <w:rsid w:val="008F0696"/>
    <w:rsid w:val="008F0F50"/>
    <w:rsid w:val="008F0FF9"/>
    <w:rsid w:val="008F16BF"/>
    <w:rsid w:val="008F1828"/>
    <w:rsid w:val="008F1AAD"/>
    <w:rsid w:val="008F1E6B"/>
    <w:rsid w:val="008F1F65"/>
    <w:rsid w:val="008F28E5"/>
    <w:rsid w:val="008F2BCE"/>
    <w:rsid w:val="008F3012"/>
    <w:rsid w:val="008F33CE"/>
    <w:rsid w:val="008F3443"/>
    <w:rsid w:val="008F3CF5"/>
    <w:rsid w:val="008F3F94"/>
    <w:rsid w:val="008F403F"/>
    <w:rsid w:val="008F4528"/>
    <w:rsid w:val="008F46C7"/>
    <w:rsid w:val="008F50A9"/>
    <w:rsid w:val="008F50C6"/>
    <w:rsid w:val="008F53DA"/>
    <w:rsid w:val="008F617F"/>
    <w:rsid w:val="008F6211"/>
    <w:rsid w:val="008F67B9"/>
    <w:rsid w:val="008F67FC"/>
    <w:rsid w:val="008F6E2B"/>
    <w:rsid w:val="008F701F"/>
    <w:rsid w:val="008F702B"/>
    <w:rsid w:val="008F7310"/>
    <w:rsid w:val="008F76AB"/>
    <w:rsid w:val="008F76DF"/>
    <w:rsid w:val="008F76EB"/>
    <w:rsid w:val="008F7A1D"/>
    <w:rsid w:val="008F7D3E"/>
    <w:rsid w:val="008F7F94"/>
    <w:rsid w:val="00900081"/>
    <w:rsid w:val="00900262"/>
    <w:rsid w:val="009003B1"/>
    <w:rsid w:val="009005CB"/>
    <w:rsid w:val="00900CCE"/>
    <w:rsid w:val="0090126E"/>
    <w:rsid w:val="009013F2"/>
    <w:rsid w:val="00901502"/>
    <w:rsid w:val="0090198E"/>
    <w:rsid w:val="00902552"/>
    <w:rsid w:val="00902E0F"/>
    <w:rsid w:val="00903578"/>
    <w:rsid w:val="00903729"/>
    <w:rsid w:val="009041A1"/>
    <w:rsid w:val="009043E7"/>
    <w:rsid w:val="00904584"/>
    <w:rsid w:val="009048FF"/>
    <w:rsid w:val="00904984"/>
    <w:rsid w:val="00904AB1"/>
    <w:rsid w:val="009055D7"/>
    <w:rsid w:val="009056D2"/>
    <w:rsid w:val="0090579D"/>
    <w:rsid w:val="00905DA7"/>
    <w:rsid w:val="00905F30"/>
    <w:rsid w:val="00906240"/>
    <w:rsid w:val="00906423"/>
    <w:rsid w:val="009065E4"/>
    <w:rsid w:val="0090749A"/>
    <w:rsid w:val="00907B11"/>
    <w:rsid w:val="00907CF5"/>
    <w:rsid w:val="00910285"/>
    <w:rsid w:val="00910343"/>
    <w:rsid w:val="00910682"/>
    <w:rsid w:val="00910F1C"/>
    <w:rsid w:val="00910F4C"/>
    <w:rsid w:val="00910FF4"/>
    <w:rsid w:val="00911141"/>
    <w:rsid w:val="00911482"/>
    <w:rsid w:val="00911A5D"/>
    <w:rsid w:val="00911AA0"/>
    <w:rsid w:val="00911BE7"/>
    <w:rsid w:val="009124E5"/>
    <w:rsid w:val="009125F7"/>
    <w:rsid w:val="00912A4E"/>
    <w:rsid w:val="00912C59"/>
    <w:rsid w:val="009137F6"/>
    <w:rsid w:val="00913D35"/>
    <w:rsid w:val="00913EC7"/>
    <w:rsid w:val="00914407"/>
    <w:rsid w:val="00914768"/>
    <w:rsid w:val="009149C1"/>
    <w:rsid w:val="00914C6E"/>
    <w:rsid w:val="00914EC8"/>
    <w:rsid w:val="00915582"/>
    <w:rsid w:val="00916525"/>
    <w:rsid w:val="00916C50"/>
    <w:rsid w:val="00917439"/>
    <w:rsid w:val="0091757A"/>
    <w:rsid w:val="00917695"/>
    <w:rsid w:val="0091785D"/>
    <w:rsid w:val="00917B52"/>
    <w:rsid w:val="00917BFB"/>
    <w:rsid w:val="00917CD1"/>
    <w:rsid w:val="0092014B"/>
    <w:rsid w:val="009201FD"/>
    <w:rsid w:val="00920287"/>
    <w:rsid w:val="0092054E"/>
    <w:rsid w:val="009208C3"/>
    <w:rsid w:val="009208D9"/>
    <w:rsid w:val="00921027"/>
    <w:rsid w:val="00921817"/>
    <w:rsid w:val="00922671"/>
    <w:rsid w:val="009227FD"/>
    <w:rsid w:val="00922A7E"/>
    <w:rsid w:val="00923141"/>
    <w:rsid w:val="0092392E"/>
    <w:rsid w:val="00923C09"/>
    <w:rsid w:val="00923E06"/>
    <w:rsid w:val="009240AD"/>
    <w:rsid w:val="0092448B"/>
    <w:rsid w:val="00924BF9"/>
    <w:rsid w:val="00924C5A"/>
    <w:rsid w:val="00924D0A"/>
    <w:rsid w:val="00925064"/>
    <w:rsid w:val="00925637"/>
    <w:rsid w:val="00925BFD"/>
    <w:rsid w:val="0092629E"/>
    <w:rsid w:val="009264DD"/>
    <w:rsid w:val="00926548"/>
    <w:rsid w:val="00926566"/>
    <w:rsid w:val="00926E15"/>
    <w:rsid w:val="009273B0"/>
    <w:rsid w:val="0092744A"/>
    <w:rsid w:val="00927723"/>
    <w:rsid w:val="009278BC"/>
    <w:rsid w:val="00927C5E"/>
    <w:rsid w:val="00927E93"/>
    <w:rsid w:val="00930155"/>
    <w:rsid w:val="00930BA6"/>
    <w:rsid w:val="0093141D"/>
    <w:rsid w:val="009317C6"/>
    <w:rsid w:val="00931A93"/>
    <w:rsid w:val="00932431"/>
    <w:rsid w:val="00932BFC"/>
    <w:rsid w:val="00933529"/>
    <w:rsid w:val="00933690"/>
    <w:rsid w:val="0093376E"/>
    <w:rsid w:val="009338C0"/>
    <w:rsid w:val="00933BFF"/>
    <w:rsid w:val="00933C12"/>
    <w:rsid w:val="00933D38"/>
    <w:rsid w:val="00934812"/>
    <w:rsid w:val="009352BC"/>
    <w:rsid w:val="009355CE"/>
    <w:rsid w:val="00935808"/>
    <w:rsid w:val="00936024"/>
    <w:rsid w:val="009361BC"/>
    <w:rsid w:val="0093625E"/>
    <w:rsid w:val="00936260"/>
    <w:rsid w:val="00936BEF"/>
    <w:rsid w:val="00936DC6"/>
    <w:rsid w:val="00936E12"/>
    <w:rsid w:val="009372AA"/>
    <w:rsid w:val="009378E4"/>
    <w:rsid w:val="00940341"/>
    <w:rsid w:val="0094183B"/>
    <w:rsid w:val="00941E4C"/>
    <w:rsid w:val="00942CF3"/>
    <w:rsid w:val="00942E72"/>
    <w:rsid w:val="00943E8C"/>
    <w:rsid w:val="00943F4F"/>
    <w:rsid w:val="00943FDE"/>
    <w:rsid w:val="00944277"/>
    <w:rsid w:val="00945646"/>
    <w:rsid w:val="00945A63"/>
    <w:rsid w:val="00945E99"/>
    <w:rsid w:val="00945F0E"/>
    <w:rsid w:val="00946302"/>
    <w:rsid w:val="00946404"/>
    <w:rsid w:val="0094695D"/>
    <w:rsid w:val="00946C02"/>
    <w:rsid w:val="00947272"/>
    <w:rsid w:val="00947636"/>
    <w:rsid w:val="009477C5"/>
    <w:rsid w:val="00947889"/>
    <w:rsid w:val="009479BF"/>
    <w:rsid w:val="00950368"/>
    <w:rsid w:val="009503F5"/>
    <w:rsid w:val="00950B33"/>
    <w:rsid w:val="0095125A"/>
    <w:rsid w:val="00951355"/>
    <w:rsid w:val="0095147E"/>
    <w:rsid w:val="00951520"/>
    <w:rsid w:val="00951EFF"/>
    <w:rsid w:val="00952255"/>
    <w:rsid w:val="00952320"/>
    <w:rsid w:val="00952465"/>
    <w:rsid w:val="00952AC5"/>
    <w:rsid w:val="009530E4"/>
    <w:rsid w:val="00953174"/>
    <w:rsid w:val="00954041"/>
    <w:rsid w:val="0095404F"/>
    <w:rsid w:val="00954306"/>
    <w:rsid w:val="00954334"/>
    <w:rsid w:val="009543BD"/>
    <w:rsid w:val="00954804"/>
    <w:rsid w:val="00954A51"/>
    <w:rsid w:val="0095512C"/>
    <w:rsid w:val="009553A1"/>
    <w:rsid w:val="0095550B"/>
    <w:rsid w:val="009558D9"/>
    <w:rsid w:val="00956015"/>
    <w:rsid w:val="00956611"/>
    <w:rsid w:val="00956869"/>
    <w:rsid w:val="00956D9F"/>
    <w:rsid w:val="00957202"/>
    <w:rsid w:val="00957C1A"/>
    <w:rsid w:val="00957CC0"/>
    <w:rsid w:val="00957E44"/>
    <w:rsid w:val="0096068F"/>
    <w:rsid w:val="009608C2"/>
    <w:rsid w:val="00960C18"/>
    <w:rsid w:val="0096210C"/>
    <w:rsid w:val="00962534"/>
    <w:rsid w:val="00962DBC"/>
    <w:rsid w:val="0096329B"/>
    <w:rsid w:val="009633A6"/>
    <w:rsid w:val="00963462"/>
    <w:rsid w:val="009637EA"/>
    <w:rsid w:val="00963A83"/>
    <w:rsid w:val="009643D7"/>
    <w:rsid w:val="0096448E"/>
    <w:rsid w:val="00964655"/>
    <w:rsid w:val="0096494A"/>
    <w:rsid w:val="00964F38"/>
    <w:rsid w:val="00965817"/>
    <w:rsid w:val="00965B66"/>
    <w:rsid w:val="00966704"/>
    <w:rsid w:val="00966A62"/>
    <w:rsid w:val="00966C19"/>
    <w:rsid w:val="00966D16"/>
    <w:rsid w:val="009674B4"/>
    <w:rsid w:val="00967695"/>
    <w:rsid w:val="009677EC"/>
    <w:rsid w:val="00967B3E"/>
    <w:rsid w:val="00967D36"/>
    <w:rsid w:val="00967FD1"/>
    <w:rsid w:val="00970633"/>
    <w:rsid w:val="00970F5D"/>
    <w:rsid w:val="00971255"/>
    <w:rsid w:val="00971509"/>
    <w:rsid w:val="00971878"/>
    <w:rsid w:val="00971A07"/>
    <w:rsid w:val="00971C6D"/>
    <w:rsid w:val="00971CBA"/>
    <w:rsid w:val="009722BC"/>
    <w:rsid w:val="0097243C"/>
    <w:rsid w:val="009725B0"/>
    <w:rsid w:val="009728BF"/>
    <w:rsid w:val="009728D8"/>
    <w:rsid w:val="00972A1E"/>
    <w:rsid w:val="00972FAB"/>
    <w:rsid w:val="0097307D"/>
    <w:rsid w:val="00973209"/>
    <w:rsid w:val="009739AD"/>
    <w:rsid w:val="00973A27"/>
    <w:rsid w:val="00974795"/>
    <w:rsid w:val="009747CF"/>
    <w:rsid w:val="00974FD4"/>
    <w:rsid w:val="00975611"/>
    <w:rsid w:val="00975A9A"/>
    <w:rsid w:val="009762F6"/>
    <w:rsid w:val="00976799"/>
    <w:rsid w:val="00976A27"/>
    <w:rsid w:val="00976CA4"/>
    <w:rsid w:val="00976ED0"/>
    <w:rsid w:val="00977725"/>
    <w:rsid w:val="00977E3D"/>
    <w:rsid w:val="00977F65"/>
    <w:rsid w:val="00980012"/>
    <w:rsid w:val="009800C2"/>
    <w:rsid w:val="0098026A"/>
    <w:rsid w:val="0098095B"/>
    <w:rsid w:val="0098100A"/>
    <w:rsid w:val="00981438"/>
    <w:rsid w:val="00981D42"/>
    <w:rsid w:val="00981FC3"/>
    <w:rsid w:val="00983417"/>
    <w:rsid w:val="0098382E"/>
    <w:rsid w:val="0098391A"/>
    <w:rsid w:val="00983BE5"/>
    <w:rsid w:val="00984145"/>
    <w:rsid w:val="00984B88"/>
    <w:rsid w:val="0098548C"/>
    <w:rsid w:val="00985DDF"/>
    <w:rsid w:val="00985EF0"/>
    <w:rsid w:val="009868C9"/>
    <w:rsid w:val="00986A33"/>
    <w:rsid w:val="0098710C"/>
    <w:rsid w:val="009872E3"/>
    <w:rsid w:val="00990035"/>
    <w:rsid w:val="009900B7"/>
    <w:rsid w:val="0099040A"/>
    <w:rsid w:val="00990582"/>
    <w:rsid w:val="009907E6"/>
    <w:rsid w:val="00990DCA"/>
    <w:rsid w:val="00990EC0"/>
    <w:rsid w:val="00990F14"/>
    <w:rsid w:val="00990FF4"/>
    <w:rsid w:val="00991578"/>
    <w:rsid w:val="00991982"/>
    <w:rsid w:val="00991D8A"/>
    <w:rsid w:val="00991DCC"/>
    <w:rsid w:val="009925E5"/>
    <w:rsid w:val="00992A13"/>
    <w:rsid w:val="0099361E"/>
    <w:rsid w:val="009938F2"/>
    <w:rsid w:val="0099445F"/>
    <w:rsid w:val="009946C5"/>
    <w:rsid w:val="00994825"/>
    <w:rsid w:val="00994BEF"/>
    <w:rsid w:val="00995AC2"/>
    <w:rsid w:val="00996288"/>
    <w:rsid w:val="00996388"/>
    <w:rsid w:val="00996967"/>
    <w:rsid w:val="00997A73"/>
    <w:rsid w:val="00997D4C"/>
    <w:rsid w:val="00997DCB"/>
    <w:rsid w:val="00997F09"/>
    <w:rsid w:val="009A07A5"/>
    <w:rsid w:val="009A0A84"/>
    <w:rsid w:val="009A0FEA"/>
    <w:rsid w:val="009A1907"/>
    <w:rsid w:val="009A2374"/>
    <w:rsid w:val="009A23A6"/>
    <w:rsid w:val="009A2539"/>
    <w:rsid w:val="009A27BB"/>
    <w:rsid w:val="009A315D"/>
    <w:rsid w:val="009A3A21"/>
    <w:rsid w:val="009A3C9E"/>
    <w:rsid w:val="009A3E22"/>
    <w:rsid w:val="009A459A"/>
    <w:rsid w:val="009A4FEB"/>
    <w:rsid w:val="009A521A"/>
    <w:rsid w:val="009A559B"/>
    <w:rsid w:val="009A5627"/>
    <w:rsid w:val="009A5847"/>
    <w:rsid w:val="009A6095"/>
    <w:rsid w:val="009A626C"/>
    <w:rsid w:val="009A6743"/>
    <w:rsid w:val="009A6926"/>
    <w:rsid w:val="009A69E3"/>
    <w:rsid w:val="009A6AAD"/>
    <w:rsid w:val="009A6B73"/>
    <w:rsid w:val="009A6CC2"/>
    <w:rsid w:val="009A6EA6"/>
    <w:rsid w:val="009A7184"/>
    <w:rsid w:val="009A7689"/>
    <w:rsid w:val="009A7AC5"/>
    <w:rsid w:val="009A7E02"/>
    <w:rsid w:val="009A7E8A"/>
    <w:rsid w:val="009B0172"/>
    <w:rsid w:val="009B088F"/>
    <w:rsid w:val="009B09D4"/>
    <w:rsid w:val="009B0E8B"/>
    <w:rsid w:val="009B141B"/>
    <w:rsid w:val="009B198D"/>
    <w:rsid w:val="009B1BA1"/>
    <w:rsid w:val="009B26F7"/>
    <w:rsid w:val="009B29CB"/>
    <w:rsid w:val="009B2BC5"/>
    <w:rsid w:val="009B2FB2"/>
    <w:rsid w:val="009B3B76"/>
    <w:rsid w:val="009B3FAA"/>
    <w:rsid w:val="009B4053"/>
    <w:rsid w:val="009B40F2"/>
    <w:rsid w:val="009B4139"/>
    <w:rsid w:val="009B4523"/>
    <w:rsid w:val="009B496D"/>
    <w:rsid w:val="009B4CE0"/>
    <w:rsid w:val="009B4E7A"/>
    <w:rsid w:val="009B536E"/>
    <w:rsid w:val="009B5A97"/>
    <w:rsid w:val="009B5C7B"/>
    <w:rsid w:val="009B62C2"/>
    <w:rsid w:val="009B66BF"/>
    <w:rsid w:val="009B6920"/>
    <w:rsid w:val="009B70BC"/>
    <w:rsid w:val="009B7357"/>
    <w:rsid w:val="009B7477"/>
    <w:rsid w:val="009B75EB"/>
    <w:rsid w:val="009C087E"/>
    <w:rsid w:val="009C0928"/>
    <w:rsid w:val="009C0F27"/>
    <w:rsid w:val="009C1366"/>
    <w:rsid w:val="009C1503"/>
    <w:rsid w:val="009C1B29"/>
    <w:rsid w:val="009C1C5F"/>
    <w:rsid w:val="009C2421"/>
    <w:rsid w:val="009C276E"/>
    <w:rsid w:val="009C2E9E"/>
    <w:rsid w:val="009C2F0C"/>
    <w:rsid w:val="009C30B2"/>
    <w:rsid w:val="009C3A56"/>
    <w:rsid w:val="009C4056"/>
    <w:rsid w:val="009C429B"/>
    <w:rsid w:val="009C488B"/>
    <w:rsid w:val="009C4999"/>
    <w:rsid w:val="009C4A82"/>
    <w:rsid w:val="009C5240"/>
    <w:rsid w:val="009C584A"/>
    <w:rsid w:val="009C5E1C"/>
    <w:rsid w:val="009C6024"/>
    <w:rsid w:val="009C61A5"/>
    <w:rsid w:val="009C67C5"/>
    <w:rsid w:val="009C7056"/>
    <w:rsid w:val="009C763B"/>
    <w:rsid w:val="009D0015"/>
    <w:rsid w:val="009D04EA"/>
    <w:rsid w:val="009D0D8D"/>
    <w:rsid w:val="009D1346"/>
    <w:rsid w:val="009D1948"/>
    <w:rsid w:val="009D201D"/>
    <w:rsid w:val="009D205C"/>
    <w:rsid w:val="009D2170"/>
    <w:rsid w:val="009D229C"/>
    <w:rsid w:val="009D2AE3"/>
    <w:rsid w:val="009D2D76"/>
    <w:rsid w:val="009D2EAD"/>
    <w:rsid w:val="009D34EA"/>
    <w:rsid w:val="009D3E53"/>
    <w:rsid w:val="009D44D3"/>
    <w:rsid w:val="009D4BFC"/>
    <w:rsid w:val="009D4BFE"/>
    <w:rsid w:val="009D50A9"/>
    <w:rsid w:val="009D57D3"/>
    <w:rsid w:val="009D66C6"/>
    <w:rsid w:val="009D6B59"/>
    <w:rsid w:val="009D71AD"/>
    <w:rsid w:val="009E0228"/>
    <w:rsid w:val="009E0442"/>
    <w:rsid w:val="009E0636"/>
    <w:rsid w:val="009E0658"/>
    <w:rsid w:val="009E1672"/>
    <w:rsid w:val="009E23C6"/>
    <w:rsid w:val="009E2531"/>
    <w:rsid w:val="009E2557"/>
    <w:rsid w:val="009E27B8"/>
    <w:rsid w:val="009E2976"/>
    <w:rsid w:val="009E2DEA"/>
    <w:rsid w:val="009E2ECC"/>
    <w:rsid w:val="009E32B9"/>
    <w:rsid w:val="009E3FAB"/>
    <w:rsid w:val="009E4464"/>
    <w:rsid w:val="009E4493"/>
    <w:rsid w:val="009E45CE"/>
    <w:rsid w:val="009E4721"/>
    <w:rsid w:val="009E4845"/>
    <w:rsid w:val="009E48E5"/>
    <w:rsid w:val="009E48EC"/>
    <w:rsid w:val="009E4C5B"/>
    <w:rsid w:val="009E5094"/>
    <w:rsid w:val="009E568D"/>
    <w:rsid w:val="009E6168"/>
    <w:rsid w:val="009E632A"/>
    <w:rsid w:val="009E64FC"/>
    <w:rsid w:val="009E69C5"/>
    <w:rsid w:val="009E6B3B"/>
    <w:rsid w:val="009E7C5E"/>
    <w:rsid w:val="009E7D2B"/>
    <w:rsid w:val="009F00D0"/>
    <w:rsid w:val="009F086E"/>
    <w:rsid w:val="009F0D99"/>
    <w:rsid w:val="009F10E0"/>
    <w:rsid w:val="009F16ED"/>
    <w:rsid w:val="009F204C"/>
    <w:rsid w:val="009F23F2"/>
    <w:rsid w:val="009F241C"/>
    <w:rsid w:val="009F2859"/>
    <w:rsid w:val="009F2986"/>
    <w:rsid w:val="009F3247"/>
    <w:rsid w:val="009F347A"/>
    <w:rsid w:val="009F3686"/>
    <w:rsid w:val="009F38A8"/>
    <w:rsid w:val="009F4427"/>
    <w:rsid w:val="009F47E8"/>
    <w:rsid w:val="009F519A"/>
    <w:rsid w:val="009F544D"/>
    <w:rsid w:val="009F66F1"/>
    <w:rsid w:val="009F68C1"/>
    <w:rsid w:val="009F6C65"/>
    <w:rsid w:val="009F6CA5"/>
    <w:rsid w:val="009F6E46"/>
    <w:rsid w:val="009F71ED"/>
    <w:rsid w:val="009F726B"/>
    <w:rsid w:val="009F790F"/>
    <w:rsid w:val="00A000F3"/>
    <w:rsid w:val="00A00351"/>
    <w:rsid w:val="00A0039C"/>
    <w:rsid w:val="00A00861"/>
    <w:rsid w:val="00A00A3D"/>
    <w:rsid w:val="00A011BF"/>
    <w:rsid w:val="00A018A6"/>
    <w:rsid w:val="00A01976"/>
    <w:rsid w:val="00A01D3E"/>
    <w:rsid w:val="00A01F43"/>
    <w:rsid w:val="00A025C0"/>
    <w:rsid w:val="00A02C6F"/>
    <w:rsid w:val="00A02F2C"/>
    <w:rsid w:val="00A03118"/>
    <w:rsid w:val="00A033D5"/>
    <w:rsid w:val="00A0346B"/>
    <w:rsid w:val="00A03A9E"/>
    <w:rsid w:val="00A041EC"/>
    <w:rsid w:val="00A05273"/>
    <w:rsid w:val="00A06A46"/>
    <w:rsid w:val="00A07E96"/>
    <w:rsid w:val="00A1007C"/>
    <w:rsid w:val="00A10285"/>
    <w:rsid w:val="00A103A9"/>
    <w:rsid w:val="00A1055F"/>
    <w:rsid w:val="00A1060C"/>
    <w:rsid w:val="00A11215"/>
    <w:rsid w:val="00A114A2"/>
    <w:rsid w:val="00A116C3"/>
    <w:rsid w:val="00A125DD"/>
    <w:rsid w:val="00A126E9"/>
    <w:rsid w:val="00A12B54"/>
    <w:rsid w:val="00A12BBA"/>
    <w:rsid w:val="00A1356C"/>
    <w:rsid w:val="00A137C8"/>
    <w:rsid w:val="00A13FCB"/>
    <w:rsid w:val="00A14A1B"/>
    <w:rsid w:val="00A14ED5"/>
    <w:rsid w:val="00A15770"/>
    <w:rsid w:val="00A15977"/>
    <w:rsid w:val="00A15C58"/>
    <w:rsid w:val="00A15E0F"/>
    <w:rsid w:val="00A15FB5"/>
    <w:rsid w:val="00A16332"/>
    <w:rsid w:val="00A16677"/>
    <w:rsid w:val="00A167D7"/>
    <w:rsid w:val="00A174D7"/>
    <w:rsid w:val="00A17BDF"/>
    <w:rsid w:val="00A20115"/>
    <w:rsid w:val="00A2018A"/>
    <w:rsid w:val="00A2074B"/>
    <w:rsid w:val="00A20AB3"/>
    <w:rsid w:val="00A210FB"/>
    <w:rsid w:val="00A218F7"/>
    <w:rsid w:val="00A219BD"/>
    <w:rsid w:val="00A221E6"/>
    <w:rsid w:val="00A224FF"/>
    <w:rsid w:val="00A226F0"/>
    <w:rsid w:val="00A22BEA"/>
    <w:rsid w:val="00A22EFA"/>
    <w:rsid w:val="00A230C0"/>
    <w:rsid w:val="00A2331F"/>
    <w:rsid w:val="00A235BE"/>
    <w:rsid w:val="00A2389D"/>
    <w:rsid w:val="00A23D97"/>
    <w:rsid w:val="00A23FD4"/>
    <w:rsid w:val="00A24097"/>
    <w:rsid w:val="00A2451A"/>
    <w:rsid w:val="00A245C4"/>
    <w:rsid w:val="00A255E4"/>
    <w:rsid w:val="00A258BD"/>
    <w:rsid w:val="00A258F3"/>
    <w:rsid w:val="00A26183"/>
    <w:rsid w:val="00A26A17"/>
    <w:rsid w:val="00A26B6C"/>
    <w:rsid w:val="00A276C3"/>
    <w:rsid w:val="00A27FEF"/>
    <w:rsid w:val="00A30E6F"/>
    <w:rsid w:val="00A30EC0"/>
    <w:rsid w:val="00A3115F"/>
    <w:rsid w:val="00A313A8"/>
    <w:rsid w:val="00A3145E"/>
    <w:rsid w:val="00A31827"/>
    <w:rsid w:val="00A31942"/>
    <w:rsid w:val="00A31B71"/>
    <w:rsid w:val="00A31CE7"/>
    <w:rsid w:val="00A31F17"/>
    <w:rsid w:val="00A31FF9"/>
    <w:rsid w:val="00A3293F"/>
    <w:rsid w:val="00A32E97"/>
    <w:rsid w:val="00A33B3C"/>
    <w:rsid w:val="00A33BCA"/>
    <w:rsid w:val="00A3444B"/>
    <w:rsid w:val="00A35F55"/>
    <w:rsid w:val="00A36062"/>
    <w:rsid w:val="00A36FE5"/>
    <w:rsid w:val="00A372AC"/>
    <w:rsid w:val="00A3747E"/>
    <w:rsid w:val="00A37E65"/>
    <w:rsid w:val="00A4047D"/>
    <w:rsid w:val="00A404BA"/>
    <w:rsid w:val="00A40BD2"/>
    <w:rsid w:val="00A40EAD"/>
    <w:rsid w:val="00A41117"/>
    <w:rsid w:val="00A419F1"/>
    <w:rsid w:val="00A42B14"/>
    <w:rsid w:val="00A42BBF"/>
    <w:rsid w:val="00A42C7D"/>
    <w:rsid w:val="00A43534"/>
    <w:rsid w:val="00A435E4"/>
    <w:rsid w:val="00A43988"/>
    <w:rsid w:val="00A43A5F"/>
    <w:rsid w:val="00A43AA1"/>
    <w:rsid w:val="00A44463"/>
    <w:rsid w:val="00A44691"/>
    <w:rsid w:val="00A446DA"/>
    <w:rsid w:val="00A44AFE"/>
    <w:rsid w:val="00A44B4F"/>
    <w:rsid w:val="00A44B77"/>
    <w:rsid w:val="00A44B78"/>
    <w:rsid w:val="00A44B8D"/>
    <w:rsid w:val="00A44C76"/>
    <w:rsid w:val="00A44F79"/>
    <w:rsid w:val="00A4506B"/>
    <w:rsid w:val="00A45168"/>
    <w:rsid w:val="00A452F8"/>
    <w:rsid w:val="00A454D4"/>
    <w:rsid w:val="00A45DE8"/>
    <w:rsid w:val="00A4640E"/>
    <w:rsid w:val="00A46A9C"/>
    <w:rsid w:val="00A473EC"/>
    <w:rsid w:val="00A47DFD"/>
    <w:rsid w:val="00A50898"/>
    <w:rsid w:val="00A50AC4"/>
    <w:rsid w:val="00A519F4"/>
    <w:rsid w:val="00A51B09"/>
    <w:rsid w:val="00A52531"/>
    <w:rsid w:val="00A526AC"/>
    <w:rsid w:val="00A52844"/>
    <w:rsid w:val="00A53563"/>
    <w:rsid w:val="00A54933"/>
    <w:rsid w:val="00A54FDD"/>
    <w:rsid w:val="00A55232"/>
    <w:rsid w:val="00A55832"/>
    <w:rsid w:val="00A562D7"/>
    <w:rsid w:val="00A5649C"/>
    <w:rsid w:val="00A5655C"/>
    <w:rsid w:val="00A56679"/>
    <w:rsid w:val="00A5667A"/>
    <w:rsid w:val="00A57020"/>
    <w:rsid w:val="00A570BF"/>
    <w:rsid w:val="00A6009C"/>
    <w:rsid w:val="00A6209A"/>
    <w:rsid w:val="00A62776"/>
    <w:rsid w:val="00A628B4"/>
    <w:rsid w:val="00A62AB1"/>
    <w:rsid w:val="00A633F6"/>
    <w:rsid w:val="00A63669"/>
    <w:rsid w:val="00A637CD"/>
    <w:rsid w:val="00A638B4"/>
    <w:rsid w:val="00A63A33"/>
    <w:rsid w:val="00A63B8C"/>
    <w:rsid w:val="00A64274"/>
    <w:rsid w:val="00A6457A"/>
    <w:rsid w:val="00A64CA7"/>
    <w:rsid w:val="00A6552F"/>
    <w:rsid w:val="00A65557"/>
    <w:rsid w:val="00A6572E"/>
    <w:rsid w:val="00A65ACC"/>
    <w:rsid w:val="00A65B45"/>
    <w:rsid w:val="00A66CE3"/>
    <w:rsid w:val="00A66E92"/>
    <w:rsid w:val="00A66F75"/>
    <w:rsid w:val="00A67074"/>
    <w:rsid w:val="00A674A1"/>
    <w:rsid w:val="00A701B2"/>
    <w:rsid w:val="00A702F3"/>
    <w:rsid w:val="00A70488"/>
    <w:rsid w:val="00A70711"/>
    <w:rsid w:val="00A70829"/>
    <w:rsid w:val="00A70920"/>
    <w:rsid w:val="00A70E2F"/>
    <w:rsid w:val="00A70E34"/>
    <w:rsid w:val="00A70F39"/>
    <w:rsid w:val="00A7192D"/>
    <w:rsid w:val="00A71A74"/>
    <w:rsid w:val="00A71DFD"/>
    <w:rsid w:val="00A72525"/>
    <w:rsid w:val="00A72551"/>
    <w:rsid w:val="00A728FD"/>
    <w:rsid w:val="00A73225"/>
    <w:rsid w:val="00A7354F"/>
    <w:rsid w:val="00A737EC"/>
    <w:rsid w:val="00A73E2B"/>
    <w:rsid w:val="00A7406E"/>
    <w:rsid w:val="00A742D0"/>
    <w:rsid w:val="00A743B1"/>
    <w:rsid w:val="00A7555F"/>
    <w:rsid w:val="00A75849"/>
    <w:rsid w:val="00A75902"/>
    <w:rsid w:val="00A75975"/>
    <w:rsid w:val="00A75B3C"/>
    <w:rsid w:val="00A75E91"/>
    <w:rsid w:val="00A760D5"/>
    <w:rsid w:val="00A764C8"/>
    <w:rsid w:val="00A766F4"/>
    <w:rsid w:val="00A76725"/>
    <w:rsid w:val="00A767E7"/>
    <w:rsid w:val="00A76DCC"/>
    <w:rsid w:val="00A76E0D"/>
    <w:rsid w:val="00A770FD"/>
    <w:rsid w:val="00A77269"/>
    <w:rsid w:val="00A774F3"/>
    <w:rsid w:val="00A777D2"/>
    <w:rsid w:val="00A778B9"/>
    <w:rsid w:val="00A8002C"/>
    <w:rsid w:val="00A80079"/>
    <w:rsid w:val="00A80664"/>
    <w:rsid w:val="00A806E7"/>
    <w:rsid w:val="00A809A2"/>
    <w:rsid w:val="00A80CC8"/>
    <w:rsid w:val="00A81A98"/>
    <w:rsid w:val="00A81FE2"/>
    <w:rsid w:val="00A820F0"/>
    <w:rsid w:val="00A826DD"/>
    <w:rsid w:val="00A82F51"/>
    <w:rsid w:val="00A83111"/>
    <w:rsid w:val="00A835AB"/>
    <w:rsid w:val="00A835BF"/>
    <w:rsid w:val="00A8375F"/>
    <w:rsid w:val="00A838F6"/>
    <w:rsid w:val="00A83B99"/>
    <w:rsid w:val="00A83F2B"/>
    <w:rsid w:val="00A84506"/>
    <w:rsid w:val="00A847C8"/>
    <w:rsid w:val="00A84B78"/>
    <w:rsid w:val="00A84D00"/>
    <w:rsid w:val="00A8530C"/>
    <w:rsid w:val="00A857D1"/>
    <w:rsid w:val="00A85F76"/>
    <w:rsid w:val="00A8655D"/>
    <w:rsid w:val="00A86665"/>
    <w:rsid w:val="00A867F4"/>
    <w:rsid w:val="00A8755F"/>
    <w:rsid w:val="00A87B35"/>
    <w:rsid w:val="00A87B84"/>
    <w:rsid w:val="00A87C2D"/>
    <w:rsid w:val="00A87F9D"/>
    <w:rsid w:val="00A901C5"/>
    <w:rsid w:val="00A90A9E"/>
    <w:rsid w:val="00A90D01"/>
    <w:rsid w:val="00A9137D"/>
    <w:rsid w:val="00A9192F"/>
    <w:rsid w:val="00A91AE5"/>
    <w:rsid w:val="00A929A7"/>
    <w:rsid w:val="00A92A1C"/>
    <w:rsid w:val="00A931A6"/>
    <w:rsid w:val="00A939DB"/>
    <w:rsid w:val="00A93AA2"/>
    <w:rsid w:val="00A93CF6"/>
    <w:rsid w:val="00A93D6A"/>
    <w:rsid w:val="00A9438A"/>
    <w:rsid w:val="00A949CA"/>
    <w:rsid w:val="00A94E05"/>
    <w:rsid w:val="00A950A9"/>
    <w:rsid w:val="00A9566C"/>
    <w:rsid w:val="00A95B25"/>
    <w:rsid w:val="00A95DD4"/>
    <w:rsid w:val="00A960C0"/>
    <w:rsid w:val="00A96446"/>
    <w:rsid w:val="00A969BF"/>
    <w:rsid w:val="00A96C2A"/>
    <w:rsid w:val="00A97050"/>
    <w:rsid w:val="00A972D3"/>
    <w:rsid w:val="00A9789D"/>
    <w:rsid w:val="00A9799E"/>
    <w:rsid w:val="00A97C1F"/>
    <w:rsid w:val="00A97D04"/>
    <w:rsid w:val="00A97DDA"/>
    <w:rsid w:val="00AA0183"/>
    <w:rsid w:val="00AA208C"/>
    <w:rsid w:val="00AA2273"/>
    <w:rsid w:val="00AA2413"/>
    <w:rsid w:val="00AA25B2"/>
    <w:rsid w:val="00AA28E0"/>
    <w:rsid w:val="00AA2C5E"/>
    <w:rsid w:val="00AA3C9E"/>
    <w:rsid w:val="00AA3DDA"/>
    <w:rsid w:val="00AA40A1"/>
    <w:rsid w:val="00AA43F5"/>
    <w:rsid w:val="00AA5234"/>
    <w:rsid w:val="00AA55A1"/>
    <w:rsid w:val="00AA5AB8"/>
    <w:rsid w:val="00AA5E0A"/>
    <w:rsid w:val="00AA67ED"/>
    <w:rsid w:val="00AA6949"/>
    <w:rsid w:val="00AA698B"/>
    <w:rsid w:val="00AA6CB8"/>
    <w:rsid w:val="00AA6CBB"/>
    <w:rsid w:val="00AA716E"/>
    <w:rsid w:val="00AA71E0"/>
    <w:rsid w:val="00AA71FE"/>
    <w:rsid w:val="00AA7410"/>
    <w:rsid w:val="00AA7743"/>
    <w:rsid w:val="00AA7B32"/>
    <w:rsid w:val="00AA7D07"/>
    <w:rsid w:val="00AB02F6"/>
    <w:rsid w:val="00AB06BD"/>
    <w:rsid w:val="00AB0987"/>
    <w:rsid w:val="00AB09EC"/>
    <w:rsid w:val="00AB0CC1"/>
    <w:rsid w:val="00AB0F9D"/>
    <w:rsid w:val="00AB0FC7"/>
    <w:rsid w:val="00AB11E1"/>
    <w:rsid w:val="00AB135A"/>
    <w:rsid w:val="00AB17B9"/>
    <w:rsid w:val="00AB1B72"/>
    <w:rsid w:val="00AB206F"/>
    <w:rsid w:val="00AB21FA"/>
    <w:rsid w:val="00AB258B"/>
    <w:rsid w:val="00AB2657"/>
    <w:rsid w:val="00AB30DB"/>
    <w:rsid w:val="00AB3159"/>
    <w:rsid w:val="00AB3BE8"/>
    <w:rsid w:val="00AB3EAB"/>
    <w:rsid w:val="00AB41E5"/>
    <w:rsid w:val="00AB4488"/>
    <w:rsid w:val="00AB45C4"/>
    <w:rsid w:val="00AB4C15"/>
    <w:rsid w:val="00AB5424"/>
    <w:rsid w:val="00AB5534"/>
    <w:rsid w:val="00AB55EB"/>
    <w:rsid w:val="00AB6B2B"/>
    <w:rsid w:val="00AB6DD3"/>
    <w:rsid w:val="00AB70F6"/>
    <w:rsid w:val="00AB7245"/>
    <w:rsid w:val="00AB7507"/>
    <w:rsid w:val="00AB786D"/>
    <w:rsid w:val="00AB7A2B"/>
    <w:rsid w:val="00AB7E23"/>
    <w:rsid w:val="00AB7F19"/>
    <w:rsid w:val="00AB7FD5"/>
    <w:rsid w:val="00AC001F"/>
    <w:rsid w:val="00AC073B"/>
    <w:rsid w:val="00AC0EA7"/>
    <w:rsid w:val="00AC0FC8"/>
    <w:rsid w:val="00AC10D6"/>
    <w:rsid w:val="00AC1A17"/>
    <w:rsid w:val="00AC1FFB"/>
    <w:rsid w:val="00AC2814"/>
    <w:rsid w:val="00AC2E19"/>
    <w:rsid w:val="00AC2F88"/>
    <w:rsid w:val="00AC30F0"/>
    <w:rsid w:val="00AC35A1"/>
    <w:rsid w:val="00AC3BA6"/>
    <w:rsid w:val="00AC4236"/>
    <w:rsid w:val="00AC4867"/>
    <w:rsid w:val="00AC4EC9"/>
    <w:rsid w:val="00AC5280"/>
    <w:rsid w:val="00AC52B6"/>
    <w:rsid w:val="00AC5429"/>
    <w:rsid w:val="00AC58CA"/>
    <w:rsid w:val="00AC5F1B"/>
    <w:rsid w:val="00AC6438"/>
    <w:rsid w:val="00AC65FD"/>
    <w:rsid w:val="00AC67DB"/>
    <w:rsid w:val="00AC6A0A"/>
    <w:rsid w:val="00AC7566"/>
    <w:rsid w:val="00AC78DF"/>
    <w:rsid w:val="00AC79AC"/>
    <w:rsid w:val="00AC7C94"/>
    <w:rsid w:val="00AD0385"/>
    <w:rsid w:val="00AD039E"/>
    <w:rsid w:val="00AD06E3"/>
    <w:rsid w:val="00AD0E9C"/>
    <w:rsid w:val="00AD0FF2"/>
    <w:rsid w:val="00AD123B"/>
    <w:rsid w:val="00AD1383"/>
    <w:rsid w:val="00AD1D3B"/>
    <w:rsid w:val="00AD1DD4"/>
    <w:rsid w:val="00AD20AC"/>
    <w:rsid w:val="00AD24AD"/>
    <w:rsid w:val="00AD2558"/>
    <w:rsid w:val="00AD25B2"/>
    <w:rsid w:val="00AD2C1B"/>
    <w:rsid w:val="00AD315D"/>
    <w:rsid w:val="00AD3D40"/>
    <w:rsid w:val="00AD4347"/>
    <w:rsid w:val="00AD4C70"/>
    <w:rsid w:val="00AD54FA"/>
    <w:rsid w:val="00AD58D8"/>
    <w:rsid w:val="00AD5AAA"/>
    <w:rsid w:val="00AD5FE5"/>
    <w:rsid w:val="00AD617B"/>
    <w:rsid w:val="00AD626C"/>
    <w:rsid w:val="00AD627F"/>
    <w:rsid w:val="00AD6418"/>
    <w:rsid w:val="00AD6B83"/>
    <w:rsid w:val="00AD6CA2"/>
    <w:rsid w:val="00AD7573"/>
    <w:rsid w:val="00AD79C7"/>
    <w:rsid w:val="00AD7B36"/>
    <w:rsid w:val="00AD7CF8"/>
    <w:rsid w:val="00AD7F1A"/>
    <w:rsid w:val="00AE0A81"/>
    <w:rsid w:val="00AE0E03"/>
    <w:rsid w:val="00AE116E"/>
    <w:rsid w:val="00AE141F"/>
    <w:rsid w:val="00AE1787"/>
    <w:rsid w:val="00AE19D1"/>
    <w:rsid w:val="00AE1DD8"/>
    <w:rsid w:val="00AE2096"/>
    <w:rsid w:val="00AE2272"/>
    <w:rsid w:val="00AE2527"/>
    <w:rsid w:val="00AE2B3E"/>
    <w:rsid w:val="00AE2FE1"/>
    <w:rsid w:val="00AE3729"/>
    <w:rsid w:val="00AE39AD"/>
    <w:rsid w:val="00AE3DD2"/>
    <w:rsid w:val="00AE3E5A"/>
    <w:rsid w:val="00AE3F8F"/>
    <w:rsid w:val="00AE3FA6"/>
    <w:rsid w:val="00AE4047"/>
    <w:rsid w:val="00AE484F"/>
    <w:rsid w:val="00AE4A5E"/>
    <w:rsid w:val="00AE55EF"/>
    <w:rsid w:val="00AE6250"/>
    <w:rsid w:val="00AE6575"/>
    <w:rsid w:val="00AE717B"/>
    <w:rsid w:val="00AE7C86"/>
    <w:rsid w:val="00AE7D84"/>
    <w:rsid w:val="00AE7DCC"/>
    <w:rsid w:val="00AF00C4"/>
    <w:rsid w:val="00AF0508"/>
    <w:rsid w:val="00AF0982"/>
    <w:rsid w:val="00AF0E51"/>
    <w:rsid w:val="00AF10E8"/>
    <w:rsid w:val="00AF1232"/>
    <w:rsid w:val="00AF12BE"/>
    <w:rsid w:val="00AF1391"/>
    <w:rsid w:val="00AF159E"/>
    <w:rsid w:val="00AF1B79"/>
    <w:rsid w:val="00AF1FAD"/>
    <w:rsid w:val="00AF26B8"/>
    <w:rsid w:val="00AF2838"/>
    <w:rsid w:val="00AF2CCC"/>
    <w:rsid w:val="00AF33C5"/>
    <w:rsid w:val="00AF36D3"/>
    <w:rsid w:val="00AF3885"/>
    <w:rsid w:val="00AF40F8"/>
    <w:rsid w:val="00AF4149"/>
    <w:rsid w:val="00AF4258"/>
    <w:rsid w:val="00AF4850"/>
    <w:rsid w:val="00AF577A"/>
    <w:rsid w:val="00AF6649"/>
    <w:rsid w:val="00AF6A1C"/>
    <w:rsid w:val="00AF6D3B"/>
    <w:rsid w:val="00AF723A"/>
    <w:rsid w:val="00AF76B2"/>
    <w:rsid w:val="00AF79C2"/>
    <w:rsid w:val="00AF7E48"/>
    <w:rsid w:val="00AF7EF9"/>
    <w:rsid w:val="00B0069F"/>
    <w:rsid w:val="00B009DF"/>
    <w:rsid w:val="00B00AD9"/>
    <w:rsid w:val="00B00B79"/>
    <w:rsid w:val="00B010F4"/>
    <w:rsid w:val="00B01193"/>
    <w:rsid w:val="00B011F1"/>
    <w:rsid w:val="00B01318"/>
    <w:rsid w:val="00B013EF"/>
    <w:rsid w:val="00B0196F"/>
    <w:rsid w:val="00B01DEC"/>
    <w:rsid w:val="00B025B7"/>
    <w:rsid w:val="00B02E3A"/>
    <w:rsid w:val="00B02E72"/>
    <w:rsid w:val="00B033CE"/>
    <w:rsid w:val="00B035E2"/>
    <w:rsid w:val="00B03EBD"/>
    <w:rsid w:val="00B04D82"/>
    <w:rsid w:val="00B04ED5"/>
    <w:rsid w:val="00B054FE"/>
    <w:rsid w:val="00B05681"/>
    <w:rsid w:val="00B05798"/>
    <w:rsid w:val="00B0586E"/>
    <w:rsid w:val="00B05B10"/>
    <w:rsid w:val="00B05DBB"/>
    <w:rsid w:val="00B061E0"/>
    <w:rsid w:val="00B063D8"/>
    <w:rsid w:val="00B0643C"/>
    <w:rsid w:val="00B06A79"/>
    <w:rsid w:val="00B06EDB"/>
    <w:rsid w:val="00B073A0"/>
    <w:rsid w:val="00B07B98"/>
    <w:rsid w:val="00B07C8D"/>
    <w:rsid w:val="00B07DBA"/>
    <w:rsid w:val="00B100C2"/>
    <w:rsid w:val="00B1084B"/>
    <w:rsid w:val="00B119D6"/>
    <w:rsid w:val="00B12105"/>
    <w:rsid w:val="00B12361"/>
    <w:rsid w:val="00B12969"/>
    <w:rsid w:val="00B129E1"/>
    <w:rsid w:val="00B12B3A"/>
    <w:rsid w:val="00B13168"/>
    <w:rsid w:val="00B132F8"/>
    <w:rsid w:val="00B13868"/>
    <w:rsid w:val="00B13F31"/>
    <w:rsid w:val="00B14075"/>
    <w:rsid w:val="00B14766"/>
    <w:rsid w:val="00B149FF"/>
    <w:rsid w:val="00B14C9D"/>
    <w:rsid w:val="00B14DE6"/>
    <w:rsid w:val="00B16076"/>
    <w:rsid w:val="00B161BB"/>
    <w:rsid w:val="00B16ADD"/>
    <w:rsid w:val="00B1775D"/>
    <w:rsid w:val="00B20509"/>
    <w:rsid w:val="00B20778"/>
    <w:rsid w:val="00B208FF"/>
    <w:rsid w:val="00B2098E"/>
    <w:rsid w:val="00B20A77"/>
    <w:rsid w:val="00B20B84"/>
    <w:rsid w:val="00B20FFE"/>
    <w:rsid w:val="00B2168E"/>
    <w:rsid w:val="00B21845"/>
    <w:rsid w:val="00B21B02"/>
    <w:rsid w:val="00B22591"/>
    <w:rsid w:val="00B22B2C"/>
    <w:rsid w:val="00B2449E"/>
    <w:rsid w:val="00B24597"/>
    <w:rsid w:val="00B24630"/>
    <w:rsid w:val="00B24E84"/>
    <w:rsid w:val="00B24FDB"/>
    <w:rsid w:val="00B25472"/>
    <w:rsid w:val="00B256A6"/>
    <w:rsid w:val="00B256DD"/>
    <w:rsid w:val="00B258D0"/>
    <w:rsid w:val="00B2603F"/>
    <w:rsid w:val="00B26410"/>
    <w:rsid w:val="00B26E7F"/>
    <w:rsid w:val="00B26F3B"/>
    <w:rsid w:val="00B27C17"/>
    <w:rsid w:val="00B27FFC"/>
    <w:rsid w:val="00B27FFD"/>
    <w:rsid w:val="00B30329"/>
    <w:rsid w:val="00B30D7A"/>
    <w:rsid w:val="00B31060"/>
    <w:rsid w:val="00B31579"/>
    <w:rsid w:val="00B31823"/>
    <w:rsid w:val="00B31C37"/>
    <w:rsid w:val="00B31F11"/>
    <w:rsid w:val="00B32489"/>
    <w:rsid w:val="00B324F4"/>
    <w:rsid w:val="00B33E03"/>
    <w:rsid w:val="00B340CC"/>
    <w:rsid w:val="00B34B73"/>
    <w:rsid w:val="00B34EEB"/>
    <w:rsid w:val="00B3571D"/>
    <w:rsid w:val="00B35EFF"/>
    <w:rsid w:val="00B367B9"/>
    <w:rsid w:val="00B3694A"/>
    <w:rsid w:val="00B373D6"/>
    <w:rsid w:val="00B378AF"/>
    <w:rsid w:val="00B37ABA"/>
    <w:rsid w:val="00B402BA"/>
    <w:rsid w:val="00B40321"/>
    <w:rsid w:val="00B4136D"/>
    <w:rsid w:val="00B41420"/>
    <w:rsid w:val="00B41748"/>
    <w:rsid w:val="00B41B37"/>
    <w:rsid w:val="00B41C11"/>
    <w:rsid w:val="00B41E40"/>
    <w:rsid w:val="00B41EA4"/>
    <w:rsid w:val="00B42641"/>
    <w:rsid w:val="00B42735"/>
    <w:rsid w:val="00B428FE"/>
    <w:rsid w:val="00B42A32"/>
    <w:rsid w:val="00B42E86"/>
    <w:rsid w:val="00B4326C"/>
    <w:rsid w:val="00B437FA"/>
    <w:rsid w:val="00B4393F"/>
    <w:rsid w:val="00B43941"/>
    <w:rsid w:val="00B44942"/>
    <w:rsid w:val="00B44B1D"/>
    <w:rsid w:val="00B44C34"/>
    <w:rsid w:val="00B44E97"/>
    <w:rsid w:val="00B45007"/>
    <w:rsid w:val="00B450C2"/>
    <w:rsid w:val="00B452C7"/>
    <w:rsid w:val="00B464CA"/>
    <w:rsid w:val="00B468FC"/>
    <w:rsid w:val="00B46A4D"/>
    <w:rsid w:val="00B46AEF"/>
    <w:rsid w:val="00B505EE"/>
    <w:rsid w:val="00B50631"/>
    <w:rsid w:val="00B50C85"/>
    <w:rsid w:val="00B50DD1"/>
    <w:rsid w:val="00B50F3F"/>
    <w:rsid w:val="00B51123"/>
    <w:rsid w:val="00B512EE"/>
    <w:rsid w:val="00B51B88"/>
    <w:rsid w:val="00B51BAB"/>
    <w:rsid w:val="00B5246E"/>
    <w:rsid w:val="00B527DA"/>
    <w:rsid w:val="00B5280A"/>
    <w:rsid w:val="00B53455"/>
    <w:rsid w:val="00B53710"/>
    <w:rsid w:val="00B54423"/>
    <w:rsid w:val="00B5468B"/>
    <w:rsid w:val="00B54789"/>
    <w:rsid w:val="00B54D3D"/>
    <w:rsid w:val="00B5502E"/>
    <w:rsid w:val="00B5511A"/>
    <w:rsid w:val="00B5525F"/>
    <w:rsid w:val="00B56038"/>
    <w:rsid w:val="00B565D1"/>
    <w:rsid w:val="00B569C3"/>
    <w:rsid w:val="00B56F98"/>
    <w:rsid w:val="00B570E2"/>
    <w:rsid w:val="00B575A9"/>
    <w:rsid w:val="00B57658"/>
    <w:rsid w:val="00B5789A"/>
    <w:rsid w:val="00B57CE4"/>
    <w:rsid w:val="00B57F95"/>
    <w:rsid w:val="00B57FAF"/>
    <w:rsid w:val="00B602A3"/>
    <w:rsid w:val="00B603B5"/>
    <w:rsid w:val="00B604B6"/>
    <w:rsid w:val="00B605DF"/>
    <w:rsid w:val="00B60785"/>
    <w:rsid w:val="00B6135B"/>
    <w:rsid w:val="00B61626"/>
    <w:rsid w:val="00B61701"/>
    <w:rsid w:val="00B61A6E"/>
    <w:rsid w:val="00B61CAB"/>
    <w:rsid w:val="00B6217F"/>
    <w:rsid w:val="00B624DE"/>
    <w:rsid w:val="00B6290C"/>
    <w:rsid w:val="00B62944"/>
    <w:rsid w:val="00B63BFC"/>
    <w:rsid w:val="00B640F0"/>
    <w:rsid w:val="00B6412D"/>
    <w:rsid w:val="00B64225"/>
    <w:rsid w:val="00B64ACE"/>
    <w:rsid w:val="00B64DE3"/>
    <w:rsid w:val="00B6569D"/>
    <w:rsid w:val="00B6575F"/>
    <w:rsid w:val="00B66153"/>
    <w:rsid w:val="00B66664"/>
    <w:rsid w:val="00B66796"/>
    <w:rsid w:val="00B67654"/>
    <w:rsid w:val="00B67E4B"/>
    <w:rsid w:val="00B707D0"/>
    <w:rsid w:val="00B7080B"/>
    <w:rsid w:val="00B70CAF"/>
    <w:rsid w:val="00B712DA"/>
    <w:rsid w:val="00B71B1C"/>
    <w:rsid w:val="00B727B2"/>
    <w:rsid w:val="00B72992"/>
    <w:rsid w:val="00B72B94"/>
    <w:rsid w:val="00B72DEB"/>
    <w:rsid w:val="00B731BD"/>
    <w:rsid w:val="00B732DE"/>
    <w:rsid w:val="00B738C9"/>
    <w:rsid w:val="00B739F9"/>
    <w:rsid w:val="00B73C7A"/>
    <w:rsid w:val="00B73D74"/>
    <w:rsid w:val="00B74900"/>
    <w:rsid w:val="00B74EBD"/>
    <w:rsid w:val="00B7505B"/>
    <w:rsid w:val="00B7511C"/>
    <w:rsid w:val="00B758B8"/>
    <w:rsid w:val="00B75BFB"/>
    <w:rsid w:val="00B76556"/>
    <w:rsid w:val="00B76B20"/>
    <w:rsid w:val="00B76C15"/>
    <w:rsid w:val="00B76D0D"/>
    <w:rsid w:val="00B76D12"/>
    <w:rsid w:val="00B76E25"/>
    <w:rsid w:val="00B77211"/>
    <w:rsid w:val="00B77909"/>
    <w:rsid w:val="00B809DE"/>
    <w:rsid w:val="00B81D00"/>
    <w:rsid w:val="00B81DA5"/>
    <w:rsid w:val="00B81E77"/>
    <w:rsid w:val="00B82047"/>
    <w:rsid w:val="00B82211"/>
    <w:rsid w:val="00B823EC"/>
    <w:rsid w:val="00B8257B"/>
    <w:rsid w:val="00B826F9"/>
    <w:rsid w:val="00B82BD5"/>
    <w:rsid w:val="00B82F16"/>
    <w:rsid w:val="00B83504"/>
    <w:rsid w:val="00B83AD7"/>
    <w:rsid w:val="00B83E0E"/>
    <w:rsid w:val="00B8468E"/>
    <w:rsid w:val="00B85152"/>
    <w:rsid w:val="00B85167"/>
    <w:rsid w:val="00B85209"/>
    <w:rsid w:val="00B86104"/>
    <w:rsid w:val="00B86283"/>
    <w:rsid w:val="00B86B33"/>
    <w:rsid w:val="00B86C79"/>
    <w:rsid w:val="00B86D13"/>
    <w:rsid w:val="00B873A3"/>
    <w:rsid w:val="00B87E0A"/>
    <w:rsid w:val="00B87FF0"/>
    <w:rsid w:val="00B90732"/>
    <w:rsid w:val="00B90865"/>
    <w:rsid w:val="00B912ED"/>
    <w:rsid w:val="00B91A25"/>
    <w:rsid w:val="00B920DD"/>
    <w:rsid w:val="00B9280E"/>
    <w:rsid w:val="00B92A90"/>
    <w:rsid w:val="00B92FCD"/>
    <w:rsid w:val="00B9337F"/>
    <w:rsid w:val="00B933F9"/>
    <w:rsid w:val="00B935D0"/>
    <w:rsid w:val="00B936CA"/>
    <w:rsid w:val="00B93AEA"/>
    <w:rsid w:val="00B93C35"/>
    <w:rsid w:val="00B93D1C"/>
    <w:rsid w:val="00B93F3F"/>
    <w:rsid w:val="00B9440C"/>
    <w:rsid w:val="00B94809"/>
    <w:rsid w:val="00B94F46"/>
    <w:rsid w:val="00B95189"/>
    <w:rsid w:val="00B95E8B"/>
    <w:rsid w:val="00B960DB"/>
    <w:rsid w:val="00B96647"/>
    <w:rsid w:val="00B969E9"/>
    <w:rsid w:val="00B96C40"/>
    <w:rsid w:val="00B97723"/>
    <w:rsid w:val="00B97807"/>
    <w:rsid w:val="00BA0008"/>
    <w:rsid w:val="00BA0670"/>
    <w:rsid w:val="00BA0CC6"/>
    <w:rsid w:val="00BA0D2D"/>
    <w:rsid w:val="00BA1032"/>
    <w:rsid w:val="00BA1B0D"/>
    <w:rsid w:val="00BA1B61"/>
    <w:rsid w:val="00BA1E8E"/>
    <w:rsid w:val="00BA1F1E"/>
    <w:rsid w:val="00BA274B"/>
    <w:rsid w:val="00BA2F08"/>
    <w:rsid w:val="00BA2FDD"/>
    <w:rsid w:val="00BA3D1E"/>
    <w:rsid w:val="00BA3F50"/>
    <w:rsid w:val="00BA5333"/>
    <w:rsid w:val="00BA5B3C"/>
    <w:rsid w:val="00BA71E2"/>
    <w:rsid w:val="00BA7274"/>
    <w:rsid w:val="00BA72E3"/>
    <w:rsid w:val="00BA7E32"/>
    <w:rsid w:val="00BB03D7"/>
    <w:rsid w:val="00BB096E"/>
    <w:rsid w:val="00BB13BC"/>
    <w:rsid w:val="00BB15E0"/>
    <w:rsid w:val="00BB1FEE"/>
    <w:rsid w:val="00BB291C"/>
    <w:rsid w:val="00BB29DB"/>
    <w:rsid w:val="00BB2A06"/>
    <w:rsid w:val="00BB2F57"/>
    <w:rsid w:val="00BB3A57"/>
    <w:rsid w:val="00BB4166"/>
    <w:rsid w:val="00BB42D8"/>
    <w:rsid w:val="00BB4643"/>
    <w:rsid w:val="00BB4871"/>
    <w:rsid w:val="00BB4887"/>
    <w:rsid w:val="00BB4DB4"/>
    <w:rsid w:val="00BB4EDF"/>
    <w:rsid w:val="00BB4F2C"/>
    <w:rsid w:val="00BB5006"/>
    <w:rsid w:val="00BB5020"/>
    <w:rsid w:val="00BB56CE"/>
    <w:rsid w:val="00BB5D37"/>
    <w:rsid w:val="00BB6555"/>
    <w:rsid w:val="00BB67C4"/>
    <w:rsid w:val="00BB6D6B"/>
    <w:rsid w:val="00BB774B"/>
    <w:rsid w:val="00BC0176"/>
    <w:rsid w:val="00BC030F"/>
    <w:rsid w:val="00BC06B8"/>
    <w:rsid w:val="00BC0879"/>
    <w:rsid w:val="00BC0D99"/>
    <w:rsid w:val="00BC0DA2"/>
    <w:rsid w:val="00BC0DB5"/>
    <w:rsid w:val="00BC1914"/>
    <w:rsid w:val="00BC19E4"/>
    <w:rsid w:val="00BC1F2F"/>
    <w:rsid w:val="00BC24BE"/>
    <w:rsid w:val="00BC282F"/>
    <w:rsid w:val="00BC2A5D"/>
    <w:rsid w:val="00BC2D98"/>
    <w:rsid w:val="00BC3913"/>
    <w:rsid w:val="00BC3D83"/>
    <w:rsid w:val="00BC3F17"/>
    <w:rsid w:val="00BC411A"/>
    <w:rsid w:val="00BC43E8"/>
    <w:rsid w:val="00BC460C"/>
    <w:rsid w:val="00BC479C"/>
    <w:rsid w:val="00BC48CA"/>
    <w:rsid w:val="00BC4A62"/>
    <w:rsid w:val="00BC4BA1"/>
    <w:rsid w:val="00BC4D3D"/>
    <w:rsid w:val="00BC5FC3"/>
    <w:rsid w:val="00BC624A"/>
    <w:rsid w:val="00BC6268"/>
    <w:rsid w:val="00BC6C77"/>
    <w:rsid w:val="00BC6CBF"/>
    <w:rsid w:val="00BC6D44"/>
    <w:rsid w:val="00BC6DF2"/>
    <w:rsid w:val="00BC6F15"/>
    <w:rsid w:val="00BC7B02"/>
    <w:rsid w:val="00BC7CE4"/>
    <w:rsid w:val="00BD0CD3"/>
    <w:rsid w:val="00BD106E"/>
    <w:rsid w:val="00BD28AC"/>
    <w:rsid w:val="00BD29DC"/>
    <w:rsid w:val="00BD2AFC"/>
    <w:rsid w:val="00BD2E13"/>
    <w:rsid w:val="00BD2FF6"/>
    <w:rsid w:val="00BD30A8"/>
    <w:rsid w:val="00BD38AB"/>
    <w:rsid w:val="00BD3A67"/>
    <w:rsid w:val="00BD3C52"/>
    <w:rsid w:val="00BD4B17"/>
    <w:rsid w:val="00BD4BEC"/>
    <w:rsid w:val="00BD4D4F"/>
    <w:rsid w:val="00BD4EBF"/>
    <w:rsid w:val="00BD4F35"/>
    <w:rsid w:val="00BD560C"/>
    <w:rsid w:val="00BD60F8"/>
    <w:rsid w:val="00BD6466"/>
    <w:rsid w:val="00BD758B"/>
    <w:rsid w:val="00BD77B2"/>
    <w:rsid w:val="00BD7CAC"/>
    <w:rsid w:val="00BD7CE5"/>
    <w:rsid w:val="00BD7DF9"/>
    <w:rsid w:val="00BE0BA5"/>
    <w:rsid w:val="00BE0BC7"/>
    <w:rsid w:val="00BE0DF5"/>
    <w:rsid w:val="00BE1344"/>
    <w:rsid w:val="00BE1389"/>
    <w:rsid w:val="00BE1411"/>
    <w:rsid w:val="00BE15F3"/>
    <w:rsid w:val="00BE1646"/>
    <w:rsid w:val="00BE166B"/>
    <w:rsid w:val="00BE2BCA"/>
    <w:rsid w:val="00BE2E76"/>
    <w:rsid w:val="00BE3142"/>
    <w:rsid w:val="00BE3169"/>
    <w:rsid w:val="00BE33E3"/>
    <w:rsid w:val="00BE379C"/>
    <w:rsid w:val="00BE3D72"/>
    <w:rsid w:val="00BE4280"/>
    <w:rsid w:val="00BE42EE"/>
    <w:rsid w:val="00BE493C"/>
    <w:rsid w:val="00BE4A3F"/>
    <w:rsid w:val="00BE4B77"/>
    <w:rsid w:val="00BE4CEB"/>
    <w:rsid w:val="00BE4D65"/>
    <w:rsid w:val="00BE5CE5"/>
    <w:rsid w:val="00BE6083"/>
    <w:rsid w:val="00BE637A"/>
    <w:rsid w:val="00BE6437"/>
    <w:rsid w:val="00BE64FB"/>
    <w:rsid w:val="00BE651E"/>
    <w:rsid w:val="00BE68C6"/>
    <w:rsid w:val="00BE6984"/>
    <w:rsid w:val="00BE6D0E"/>
    <w:rsid w:val="00BE70EC"/>
    <w:rsid w:val="00BE7274"/>
    <w:rsid w:val="00BE77E3"/>
    <w:rsid w:val="00BE7A5B"/>
    <w:rsid w:val="00BE7AF2"/>
    <w:rsid w:val="00BE7F5B"/>
    <w:rsid w:val="00BF02D5"/>
    <w:rsid w:val="00BF0318"/>
    <w:rsid w:val="00BF0E0A"/>
    <w:rsid w:val="00BF0EE5"/>
    <w:rsid w:val="00BF0F38"/>
    <w:rsid w:val="00BF1A47"/>
    <w:rsid w:val="00BF20F1"/>
    <w:rsid w:val="00BF23A6"/>
    <w:rsid w:val="00BF2813"/>
    <w:rsid w:val="00BF2885"/>
    <w:rsid w:val="00BF2D90"/>
    <w:rsid w:val="00BF2EFE"/>
    <w:rsid w:val="00BF3028"/>
    <w:rsid w:val="00BF3938"/>
    <w:rsid w:val="00BF3D47"/>
    <w:rsid w:val="00BF3FCA"/>
    <w:rsid w:val="00BF42CC"/>
    <w:rsid w:val="00BF43F3"/>
    <w:rsid w:val="00BF4703"/>
    <w:rsid w:val="00BF4D6C"/>
    <w:rsid w:val="00BF5B47"/>
    <w:rsid w:val="00BF5BF6"/>
    <w:rsid w:val="00BF5CBE"/>
    <w:rsid w:val="00BF6A7C"/>
    <w:rsid w:val="00BF6C92"/>
    <w:rsid w:val="00BF6E0E"/>
    <w:rsid w:val="00BF6E79"/>
    <w:rsid w:val="00BF7140"/>
    <w:rsid w:val="00BF7231"/>
    <w:rsid w:val="00BF7F1E"/>
    <w:rsid w:val="00C000D1"/>
    <w:rsid w:val="00C00404"/>
    <w:rsid w:val="00C00635"/>
    <w:rsid w:val="00C00918"/>
    <w:rsid w:val="00C00C9E"/>
    <w:rsid w:val="00C00F5B"/>
    <w:rsid w:val="00C0111D"/>
    <w:rsid w:val="00C0127B"/>
    <w:rsid w:val="00C01895"/>
    <w:rsid w:val="00C01897"/>
    <w:rsid w:val="00C022D1"/>
    <w:rsid w:val="00C02654"/>
    <w:rsid w:val="00C02F80"/>
    <w:rsid w:val="00C03A8F"/>
    <w:rsid w:val="00C03B69"/>
    <w:rsid w:val="00C03C12"/>
    <w:rsid w:val="00C040DF"/>
    <w:rsid w:val="00C04112"/>
    <w:rsid w:val="00C042BC"/>
    <w:rsid w:val="00C0438F"/>
    <w:rsid w:val="00C04CD3"/>
    <w:rsid w:val="00C04E07"/>
    <w:rsid w:val="00C04E32"/>
    <w:rsid w:val="00C0582D"/>
    <w:rsid w:val="00C05AF9"/>
    <w:rsid w:val="00C06064"/>
    <w:rsid w:val="00C0663D"/>
    <w:rsid w:val="00C06AD3"/>
    <w:rsid w:val="00C06D21"/>
    <w:rsid w:val="00C072C3"/>
    <w:rsid w:val="00C0734B"/>
    <w:rsid w:val="00C077A7"/>
    <w:rsid w:val="00C07C97"/>
    <w:rsid w:val="00C07D82"/>
    <w:rsid w:val="00C07FB3"/>
    <w:rsid w:val="00C1017B"/>
    <w:rsid w:val="00C10207"/>
    <w:rsid w:val="00C10E9D"/>
    <w:rsid w:val="00C11217"/>
    <w:rsid w:val="00C11D59"/>
    <w:rsid w:val="00C11E9E"/>
    <w:rsid w:val="00C1267D"/>
    <w:rsid w:val="00C1272A"/>
    <w:rsid w:val="00C13662"/>
    <w:rsid w:val="00C13866"/>
    <w:rsid w:val="00C13ACA"/>
    <w:rsid w:val="00C14260"/>
    <w:rsid w:val="00C14289"/>
    <w:rsid w:val="00C142EB"/>
    <w:rsid w:val="00C1460D"/>
    <w:rsid w:val="00C1461A"/>
    <w:rsid w:val="00C14690"/>
    <w:rsid w:val="00C14A8B"/>
    <w:rsid w:val="00C14B9D"/>
    <w:rsid w:val="00C14D25"/>
    <w:rsid w:val="00C14EED"/>
    <w:rsid w:val="00C1551D"/>
    <w:rsid w:val="00C15689"/>
    <w:rsid w:val="00C15DEA"/>
    <w:rsid w:val="00C16057"/>
    <w:rsid w:val="00C16A48"/>
    <w:rsid w:val="00C16BDB"/>
    <w:rsid w:val="00C16C7D"/>
    <w:rsid w:val="00C1754B"/>
    <w:rsid w:val="00C1798F"/>
    <w:rsid w:val="00C17DFB"/>
    <w:rsid w:val="00C211D6"/>
    <w:rsid w:val="00C21FD2"/>
    <w:rsid w:val="00C221C5"/>
    <w:rsid w:val="00C22539"/>
    <w:rsid w:val="00C225E1"/>
    <w:rsid w:val="00C228A5"/>
    <w:rsid w:val="00C22916"/>
    <w:rsid w:val="00C24049"/>
    <w:rsid w:val="00C2426C"/>
    <w:rsid w:val="00C24433"/>
    <w:rsid w:val="00C24938"/>
    <w:rsid w:val="00C24D5B"/>
    <w:rsid w:val="00C24F85"/>
    <w:rsid w:val="00C2541C"/>
    <w:rsid w:val="00C25A5A"/>
    <w:rsid w:val="00C26670"/>
    <w:rsid w:val="00C26793"/>
    <w:rsid w:val="00C27229"/>
    <w:rsid w:val="00C2791C"/>
    <w:rsid w:val="00C279A5"/>
    <w:rsid w:val="00C27BCF"/>
    <w:rsid w:val="00C27E8B"/>
    <w:rsid w:val="00C30253"/>
    <w:rsid w:val="00C3059B"/>
    <w:rsid w:val="00C3078E"/>
    <w:rsid w:val="00C30D74"/>
    <w:rsid w:val="00C31425"/>
    <w:rsid w:val="00C31580"/>
    <w:rsid w:val="00C3162D"/>
    <w:rsid w:val="00C31C24"/>
    <w:rsid w:val="00C3219F"/>
    <w:rsid w:val="00C32622"/>
    <w:rsid w:val="00C328FC"/>
    <w:rsid w:val="00C333BA"/>
    <w:rsid w:val="00C3374F"/>
    <w:rsid w:val="00C33831"/>
    <w:rsid w:val="00C33ED2"/>
    <w:rsid w:val="00C3418C"/>
    <w:rsid w:val="00C34566"/>
    <w:rsid w:val="00C3464B"/>
    <w:rsid w:val="00C35060"/>
    <w:rsid w:val="00C35638"/>
    <w:rsid w:val="00C357BF"/>
    <w:rsid w:val="00C35E2E"/>
    <w:rsid w:val="00C36072"/>
    <w:rsid w:val="00C366EE"/>
    <w:rsid w:val="00C36903"/>
    <w:rsid w:val="00C36A1A"/>
    <w:rsid w:val="00C372AC"/>
    <w:rsid w:val="00C3767D"/>
    <w:rsid w:val="00C3791C"/>
    <w:rsid w:val="00C37DF7"/>
    <w:rsid w:val="00C403C1"/>
    <w:rsid w:val="00C4042F"/>
    <w:rsid w:val="00C407A9"/>
    <w:rsid w:val="00C409AB"/>
    <w:rsid w:val="00C4127E"/>
    <w:rsid w:val="00C412D2"/>
    <w:rsid w:val="00C41441"/>
    <w:rsid w:val="00C41B22"/>
    <w:rsid w:val="00C41D83"/>
    <w:rsid w:val="00C42266"/>
    <w:rsid w:val="00C42370"/>
    <w:rsid w:val="00C4250A"/>
    <w:rsid w:val="00C4307C"/>
    <w:rsid w:val="00C439F5"/>
    <w:rsid w:val="00C43A79"/>
    <w:rsid w:val="00C43C09"/>
    <w:rsid w:val="00C442F8"/>
    <w:rsid w:val="00C44582"/>
    <w:rsid w:val="00C44589"/>
    <w:rsid w:val="00C4470D"/>
    <w:rsid w:val="00C44D8C"/>
    <w:rsid w:val="00C44F7B"/>
    <w:rsid w:val="00C4512F"/>
    <w:rsid w:val="00C451AF"/>
    <w:rsid w:val="00C45AC7"/>
    <w:rsid w:val="00C45B5E"/>
    <w:rsid w:val="00C45BFE"/>
    <w:rsid w:val="00C4626C"/>
    <w:rsid w:val="00C46542"/>
    <w:rsid w:val="00C46E16"/>
    <w:rsid w:val="00C47037"/>
    <w:rsid w:val="00C47677"/>
    <w:rsid w:val="00C47AC7"/>
    <w:rsid w:val="00C500E9"/>
    <w:rsid w:val="00C5035B"/>
    <w:rsid w:val="00C503D9"/>
    <w:rsid w:val="00C5061F"/>
    <w:rsid w:val="00C51010"/>
    <w:rsid w:val="00C5116F"/>
    <w:rsid w:val="00C51F8B"/>
    <w:rsid w:val="00C51F98"/>
    <w:rsid w:val="00C52542"/>
    <w:rsid w:val="00C53085"/>
    <w:rsid w:val="00C53407"/>
    <w:rsid w:val="00C53411"/>
    <w:rsid w:val="00C535CD"/>
    <w:rsid w:val="00C536E9"/>
    <w:rsid w:val="00C537E7"/>
    <w:rsid w:val="00C53A58"/>
    <w:rsid w:val="00C541EB"/>
    <w:rsid w:val="00C5450B"/>
    <w:rsid w:val="00C5469D"/>
    <w:rsid w:val="00C54BBC"/>
    <w:rsid w:val="00C54E06"/>
    <w:rsid w:val="00C55107"/>
    <w:rsid w:val="00C5528B"/>
    <w:rsid w:val="00C55944"/>
    <w:rsid w:val="00C55F7A"/>
    <w:rsid w:val="00C56072"/>
    <w:rsid w:val="00C56347"/>
    <w:rsid w:val="00C5639E"/>
    <w:rsid w:val="00C56494"/>
    <w:rsid w:val="00C56753"/>
    <w:rsid w:val="00C569D8"/>
    <w:rsid w:val="00C56D22"/>
    <w:rsid w:val="00C56EA0"/>
    <w:rsid w:val="00C5706A"/>
    <w:rsid w:val="00C572B5"/>
    <w:rsid w:val="00C573C5"/>
    <w:rsid w:val="00C57764"/>
    <w:rsid w:val="00C5798D"/>
    <w:rsid w:val="00C602A1"/>
    <w:rsid w:val="00C6054B"/>
    <w:rsid w:val="00C60582"/>
    <w:rsid w:val="00C60782"/>
    <w:rsid w:val="00C60A3D"/>
    <w:rsid w:val="00C60CC9"/>
    <w:rsid w:val="00C60E21"/>
    <w:rsid w:val="00C60E2E"/>
    <w:rsid w:val="00C61A95"/>
    <w:rsid w:val="00C61BB9"/>
    <w:rsid w:val="00C622BD"/>
    <w:rsid w:val="00C622D4"/>
    <w:rsid w:val="00C62CC6"/>
    <w:rsid w:val="00C633B7"/>
    <w:rsid w:val="00C63822"/>
    <w:rsid w:val="00C641CB"/>
    <w:rsid w:val="00C65474"/>
    <w:rsid w:val="00C6569E"/>
    <w:rsid w:val="00C6577F"/>
    <w:rsid w:val="00C66063"/>
    <w:rsid w:val="00C660AE"/>
    <w:rsid w:val="00C66970"/>
    <w:rsid w:val="00C67A4A"/>
    <w:rsid w:val="00C70699"/>
    <w:rsid w:val="00C708CF"/>
    <w:rsid w:val="00C70A41"/>
    <w:rsid w:val="00C70B28"/>
    <w:rsid w:val="00C70CCE"/>
    <w:rsid w:val="00C71267"/>
    <w:rsid w:val="00C71540"/>
    <w:rsid w:val="00C7198B"/>
    <w:rsid w:val="00C721C6"/>
    <w:rsid w:val="00C721D1"/>
    <w:rsid w:val="00C72CA5"/>
    <w:rsid w:val="00C72D22"/>
    <w:rsid w:val="00C72DD4"/>
    <w:rsid w:val="00C734B0"/>
    <w:rsid w:val="00C73955"/>
    <w:rsid w:val="00C73A97"/>
    <w:rsid w:val="00C73C69"/>
    <w:rsid w:val="00C73E00"/>
    <w:rsid w:val="00C740D0"/>
    <w:rsid w:val="00C74288"/>
    <w:rsid w:val="00C743AF"/>
    <w:rsid w:val="00C7448D"/>
    <w:rsid w:val="00C7551B"/>
    <w:rsid w:val="00C7582D"/>
    <w:rsid w:val="00C75918"/>
    <w:rsid w:val="00C75DA9"/>
    <w:rsid w:val="00C76286"/>
    <w:rsid w:val="00C76C2C"/>
    <w:rsid w:val="00C77D61"/>
    <w:rsid w:val="00C77E6A"/>
    <w:rsid w:val="00C77F7A"/>
    <w:rsid w:val="00C801F9"/>
    <w:rsid w:val="00C80A86"/>
    <w:rsid w:val="00C80FB5"/>
    <w:rsid w:val="00C81626"/>
    <w:rsid w:val="00C816F4"/>
    <w:rsid w:val="00C81BCA"/>
    <w:rsid w:val="00C81F68"/>
    <w:rsid w:val="00C824BA"/>
    <w:rsid w:val="00C8255B"/>
    <w:rsid w:val="00C827AB"/>
    <w:rsid w:val="00C8292C"/>
    <w:rsid w:val="00C82CB9"/>
    <w:rsid w:val="00C82F7F"/>
    <w:rsid w:val="00C830AC"/>
    <w:rsid w:val="00C83120"/>
    <w:rsid w:val="00C8353F"/>
    <w:rsid w:val="00C8374D"/>
    <w:rsid w:val="00C83F74"/>
    <w:rsid w:val="00C84306"/>
    <w:rsid w:val="00C84A85"/>
    <w:rsid w:val="00C84B05"/>
    <w:rsid w:val="00C84E11"/>
    <w:rsid w:val="00C84F02"/>
    <w:rsid w:val="00C84F14"/>
    <w:rsid w:val="00C856AE"/>
    <w:rsid w:val="00C858D8"/>
    <w:rsid w:val="00C868DE"/>
    <w:rsid w:val="00C86BF8"/>
    <w:rsid w:val="00C86CB4"/>
    <w:rsid w:val="00C86DD4"/>
    <w:rsid w:val="00C87275"/>
    <w:rsid w:val="00C87FED"/>
    <w:rsid w:val="00C90241"/>
    <w:rsid w:val="00C90480"/>
    <w:rsid w:val="00C90583"/>
    <w:rsid w:val="00C90606"/>
    <w:rsid w:val="00C90831"/>
    <w:rsid w:val="00C909D2"/>
    <w:rsid w:val="00C910BE"/>
    <w:rsid w:val="00C91847"/>
    <w:rsid w:val="00C91D45"/>
    <w:rsid w:val="00C92941"/>
    <w:rsid w:val="00C92E9C"/>
    <w:rsid w:val="00C931F0"/>
    <w:rsid w:val="00C9373B"/>
    <w:rsid w:val="00C94CEF"/>
    <w:rsid w:val="00C94EF5"/>
    <w:rsid w:val="00C953B7"/>
    <w:rsid w:val="00C955DB"/>
    <w:rsid w:val="00C95A58"/>
    <w:rsid w:val="00C9623D"/>
    <w:rsid w:val="00C9784B"/>
    <w:rsid w:val="00C97E7C"/>
    <w:rsid w:val="00C97F1F"/>
    <w:rsid w:val="00CA021E"/>
    <w:rsid w:val="00CA0311"/>
    <w:rsid w:val="00CA069A"/>
    <w:rsid w:val="00CA08AF"/>
    <w:rsid w:val="00CA0F55"/>
    <w:rsid w:val="00CA1380"/>
    <w:rsid w:val="00CA13D9"/>
    <w:rsid w:val="00CA1642"/>
    <w:rsid w:val="00CA1658"/>
    <w:rsid w:val="00CA1965"/>
    <w:rsid w:val="00CA1E37"/>
    <w:rsid w:val="00CA218A"/>
    <w:rsid w:val="00CA233B"/>
    <w:rsid w:val="00CA2B4B"/>
    <w:rsid w:val="00CA2DEF"/>
    <w:rsid w:val="00CA3BA0"/>
    <w:rsid w:val="00CA3EB3"/>
    <w:rsid w:val="00CA4A3C"/>
    <w:rsid w:val="00CA4A70"/>
    <w:rsid w:val="00CA4EBB"/>
    <w:rsid w:val="00CA4ECF"/>
    <w:rsid w:val="00CA67E3"/>
    <w:rsid w:val="00CA680E"/>
    <w:rsid w:val="00CA68A2"/>
    <w:rsid w:val="00CA6CFD"/>
    <w:rsid w:val="00CA76B8"/>
    <w:rsid w:val="00CA79CE"/>
    <w:rsid w:val="00CA7C8B"/>
    <w:rsid w:val="00CB0470"/>
    <w:rsid w:val="00CB05B7"/>
    <w:rsid w:val="00CB08BA"/>
    <w:rsid w:val="00CB0AD7"/>
    <w:rsid w:val="00CB0D39"/>
    <w:rsid w:val="00CB0EBC"/>
    <w:rsid w:val="00CB1030"/>
    <w:rsid w:val="00CB1580"/>
    <w:rsid w:val="00CB18FA"/>
    <w:rsid w:val="00CB28C2"/>
    <w:rsid w:val="00CB2FC7"/>
    <w:rsid w:val="00CB32D4"/>
    <w:rsid w:val="00CB3957"/>
    <w:rsid w:val="00CB44EC"/>
    <w:rsid w:val="00CB464D"/>
    <w:rsid w:val="00CB4975"/>
    <w:rsid w:val="00CB4D49"/>
    <w:rsid w:val="00CB5352"/>
    <w:rsid w:val="00CB608D"/>
    <w:rsid w:val="00CB617A"/>
    <w:rsid w:val="00CB621C"/>
    <w:rsid w:val="00CB632B"/>
    <w:rsid w:val="00CB642D"/>
    <w:rsid w:val="00CB65A1"/>
    <w:rsid w:val="00CB68B0"/>
    <w:rsid w:val="00CB74F4"/>
    <w:rsid w:val="00CB7DA8"/>
    <w:rsid w:val="00CC019B"/>
    <w:rsid w:val="00CC0571"/>
    <w:rsid w:val="00CC06BF"/>
    <w:rsid w:val="00CC0A81"/>
    <w:rsid w:val="00CC0B3B"/>
    <w:rsid w:val="00CC0F03"/>
    <w:rsid w:val="00CC14A6"/>
    <w:rsid w:val="00CC1609"/>
    <w:rsid w:val="00CC1821"/>
    <w:rsid w:val="00CC1890"/>
    <w:rsid w:val="00CC22B7"/>
    <w:rsid w:val="00CC292F"/>
    <w:rsid w:val="00CC29D9"/>
    <w:rsid w:val="00CC3B7F"/>
    <w:rsid w:val="00CC3D62"/>
    <w:rsid w:val="00CC3EFF"/>
    <w:rsid w:val="00CC45B5"/>
    <w:rsid w:val="00CC5493"/>
    <w:rsid w:val="00CC571F"/>
    <w:rsid w:val="00CC5A82"/>
    <w:rsid w:val="00CC5BF6"/>
    <w:rsid w:val="00CC5E77"/>
    <w:rsid w:val="00CC5FE9"/>
    <w:rsid w:val="00CC624A"/>
    <w:rsid w:val="00CC6A72"/>
    <w:rsid w:val="00CC7953"/>
    <w:rsid w:val="00CC7B23"/>
    <w:rsid w:val="00CC7D53"/>
    <w:rsid w:val="00CD002D"/>
    <w:rsid w:val="00CD0625"/>
    <w:rsid w:val="00CD0D3E"/>
    <w:rsid w:val="00CD0D76"/>
    <w:rsid w:val="00CD1669"/>
    <w:rsid w:val="00CD1BC9"/>
    <w:rsid w:val="00CD1D93"/>
    <w:rsid w:val="00CD200B"/>
    <w:rsid w:val="00CD209E"/>
    <w:rsid w:val="00CD24C9"/>
    <w:rsid w:val="00CD27EA"/>
    <w:rsid w:val="00CD2ADC"/>
    <w:rsid w:val="00CD3610"/>
    <w:rsid w:val="00CD3D2C"/>
    <w:rsid w:val="00CD3D3D"/>
    <w:rsid w:val="00CD42D1"/>
    <w:rsid w:val="00CD4A1F"/>
    <w:rsid w:val="00CD5A2B"/>
    <w:rsid w:val="00CD5C29"/>
    <w:rsid w:val="00CD5CF7"/>
    <w:rsid w:val="00CD65CC"/>
    <w:rsid w:val="00CD70DE"/>
    <w:rsid w:val="00CD72AB"/>
    <w:rsid w:val="00CD7764"/>
    <w:rsid w:val="00CD7BC5"/>
    <w:rsid w:val="00CD7E53"/>
    <w:rsid w:val="00CE0411"/>
    <w:rsid w:val="00CE0954"/>
    <w:rsid w:val="00CE0D74"/>
    <w:rsid w:val="00CE1968"/>
    <w:rsid w:val="00CE2035"/>
    <w:rsid w:val="00CE209C"/>
    <w:rsid w:val="00CE2230"/>
    <w:rsid w:val="00CE292A"/>
    <w:rsid w:val="00CE2D05"/>
    <w:rsid w:val="00CE30F5"/>
    <w:rsid w:val="00CE315F"/>
    <w:rsid w:val="00CE317C"/>
    <w:rsid w:val="00CE36B8"/>
    <w:rsid w:val="00CE3E7D"/>
    <w:rsid w:val="00CE4084"/>
    <w:rsid w:val="00CE4189"/>
    <w:rsid w:val="00CE4367"/>
    <w:rsid w:val="00CE4D95"/>
    <w:rsid w:val="00CE57ED"/>
    <w:rsid w:val="00CE5A1F"/>
    <w:rsid w:val="00CE640D"/>
    <w:rsid w:val="00CE65FD"/>
    <w:rsid w:val="00CE68CF"/>
    <w:rsid w:val="00CE75B7"/>
    <w:rsid w:val="00CE7BFA"/>
    <w:rsid w:val="00CE7DC4"/>
    <w:rsid w:val="00CF071E"/>
    <w:rsid w:val="00CF145B"/>
    <w:rsid w:val="00CF168B"/>
    <w:rsid w:val="00CF175F"/>
    <w:rsid w:val="00CF19D9"/>
    <w:rsid w:val="00CF1C79"/>
    <w:rsid w:val="00CF21CF"/>
    <w:rsid w:val="00CF255F"/>
    <w:rsid w:val="00CF29ED"/>
    <w:rsid w:val="00CF3379"/>
    <w:rsid w:val="00CF35E9"/>
    <w:rsid w:val="00CF40BD"/>
    <w:rsid w:val="00CF4103"/>
    <w:rsid w:val="00CF415A"/>
    <w:rsid w:val="00CF4913"/>
    <w:rsid w:val="00CF53C4"/>
    <w:rsid w:val="00CF5DFB"/>
    <w:rsid w:val="00CF5F8C"/>
    <w:rsid w:val="00CF608A"/>
    <w:rsid w:val="00CF6320"/>
    <w:rsid w:val="00CF698D"/>
    <w:rsid w:val="00CF6BF3"/>
    <w:rsid w:val="00CF7163"/>
    <w:rsid w:val="00CF7917"/>
    <w:rsid w:val="00CF7A7B"/>
    <w:rsid w:val="00CF7BCA"/>
    <w:rsid w:val="00CF7BE2"/>
    <w:rsid w:val="00CF7C74"/>
    <w:rsid w:val="00CF7D74"/>
    <w:rsid w:val="00D0017A"/>
    <w:rsid w:val="00D002E7"/>
    <w:rsid w:val="00D008FC"/>
    <w:rsid w:val="00D009A8"/>
    <w:rsid w:val="00D01C69"/>
    <w:rsid w:val="00D01F82"/>
    <w:rsid w:val="00D02407"/>
    <w:rsid w:val="00D02BC8"/>
    <w:rsid w:val="00D02E31"/>
    <w:rsid w:val="00D02F60"/>
    <w:rsid w:val="00D037CE"/>
    <w:rsid w:val="00D03F4D"/>
    <w:rsid w:val="00D04379"/>
    <w:rsid w:val="00D043B4"/>
    <w:rsid w:val="00D0474D"/>
    <w:rsid w:val="00D04F7B"/>
    <w:rsid w:val="00D05836"/>
    <w:rsid w:val="00D05D40"/>
    <w:rsid w:val="00D05D69"/>
    <w:rsid w:val="00D05DCF"/>
    <w:rsid w:val="00D060B5"/>
    <w:rsid w:val="00D062C3"/>
    <w:rsid w:val="00D0634C"/>
    <w:rsid w:val="00D0678C"/>
    <w:rsid w:val="00D06DA2"/>
    <w:rsid w:val="00D06DEE"/>
    <w:rsid w:val="00D0743C"/>
    <w:rsid w:val="00D07823"/>
    <w:rsid w:val="00D079BC"/>
    <w:rsid w:val="00D07A78"/>
    <w:rsid w:val="00D07AA2"/>
    <w:rsid w:val="00D07E32"/>
    <w:rsid w:val="00D100B0"/>
    <w:rsid w:val="00D1058A"/>
    <w:rsid w:val="00D11152"/>
    <w:rsid w:val="00D11515"/>
    <w:rsid w:val="00D11620"/>
    <w:rsid w:val="00D118E8"/>
    <w:rsid w:val="00D11C09"/>
    <w:rsid w:val="00D11D68"/>
    <w:rsid w:val="00D121AF"/>
    <w:rsid w:val="00D1230E"/>
    <w:rsid w:val="00D13287"/>
    <w:rsid w:val="00D13618"/>
    <w:rsid w:val="00D141B8"/>
    <w:rsid w:val="00D14307"/>
    <w:rsid w:val="00D144C2"/>
    <w:rsid w:val="00D14E46"/>
    <w:rsid w:val="00D150A9"/>
    <w:rsid w:val="00D150DF"/>
    <w:rsid w:val="00D154DE"/>
    <w:rsid w:val="00D158CC"/>
    <w:rsid w:val="00D15B5E"/>
    <w:rsid w:val="00D15E87"/>
    <w:rsid w:val="00D15F10"/>
    <w:rsid w:val="00D165FB"/>
    <w:rsid w:val="00D168F3"/>
    <w:rsid w:val="00D16A42"/>
    <w:rsid w:val="00D16EF3"/>
    <w:rsid w:val="00D1711A"/>
    <w:rsid w:val="00D17ADE"/>
    <w:rsid w:val="00D2009A"/>
    <w:rsid w:val="00D200AC"/>
    <w:rsid w:val="00D204E0"/>
    <w:rsid w:val="00D2102D"/>
    <w:rsid w:val="00D210B5"/>
    <w:rsid w:val="00D2129F"/>
    <w:rsid w:val="00D21422"/>
    <w:rsid w:val="00D216ED"/>
    <w:rsid w:val="00D22362"/>
    <w:rsid w:val="00D229EF"/>
    <w:rsid w:val="00D22AB4"/>
    <w:rsid w:val="00D22F2C"/>
    <w:rsid w:val="00D2366D"/>
    <w:rsid w:val="00D23D29"/>
    <w:rsid w:val="00D24075"/>
    <w:rsid w:val="00D24642"/>
    <w:rsid w:val="00D246AE"/>
    <w:rsid w:val="00D247BE"/>
    <w:rsid w:val="00D247EF"/>
    <w:rsid w:val="00D24F8C"/>
    <w:rsid w:val="00D2500F"/>
    <w:rsid w:val="00D25187"/>
    <w:rsid w:val="00D25F67"/>
    <w:rsid w:val="00D26368"/>
    <w:rsid w:val="00D269FD"/>
    <w:rsid w:val="00D26A40"/>
    <w:rsid w:val="00D26A83"/>
    <w:rsid w:val="00D27775"/>
    <w:rsid w:val="00D277F0"/>
    <w:rsid w:val="00D30286"/>
    <w:rsid w:val="00D30CD5"/>
    <w:rsid w:val="00D31110"/>
    <w:rsid w:val="00D3149E"/>
    <w:rsid w:val="00D319DF"/>
    <w:rsid w:val="00D31B1A"/>
    <w:rsid w:val="00D32245"/>
    <w:rsid w:val="00D333C2"/>
    <w:rsid w:val="00D348DC"/>
    <w:rsid w:val="00D34D24"/>
    <w:rsid w:val="00D35432"/>
    <w:rsid w:val="00D35573"/>
    <w:rsid w:val="00D356AA"/>
    <w:rsid w:val="00D35D62"/>
    <w:rsid w:val="00D35D85"/>
    <w:rsid w:val="00D35D8F"/>
    <w:rsid w:val="00D35E5B"/>
    <w:rsid w:val="00D365C6"/>
    <w:rsid w:val="00D3687D"/>
    <w:rsid w:val="00D36898"/>
    <w:rsid w:val="00D36F39"/>
    <w:rsid w:val="00D3785F"/>
    <w:rsid w:val="00D378FC"/>
    <w:rsid w:val="00D40058"/>
    <w:rsid w:val="00D406E0"/>
    <w:rsid w:val="00D40A0C"/>
    <w:rsid w:val="00D410AA"/>
    <w:rsid w:val="00D41328"/>
    <w:rsid w:val="00D417B5"/>
    <w:rsid w:val="00D42532"/>
    <w:rsid w:val="00D42565"/>
    <w:rsid w:val="00D42660"/>
    <w:rsid w:val="00D428D3"/>
    <w:rsid w:val="00D42978"/>
    <w:rsid w:val="00D429D3"/>
    <w:rsid w:val="00D42A93"/>
    <w:rsid w:val="00D42CA6"/>
    <w:rsid w:val="00D42D4B"/>
    <w:rsid w:val="00D43250"/>
    <w:rsid w:val="00D435BB"/>
    <w:rsid w:val="00D44186"/>
    <w:rsid w:val="00D441DC"/>
    <w:rsid w:val="00D4499E"/>
    <w:rsid w:val="00D44E9B"/>
    <w:rsid w:val="00D458B6"/>
    <w:rsid w:val="00D45D08"/>
    <w:rsid w:val="00D45D74"/>
    <w:rsid w:val="00D463F5"/>
    <w:rsid w:val="00D46657"/>
    <w:rsid w:val="00D46926"/>
    <w:rsid w:val="00D46BEC"/>
    <w:rsid w:val="00D47881"/>
    <w:rsid w:val="00D47C1C"/>
    <w:rsid w:val="00D5093F"/>
    <w:rsid w:val="00D50990"/>
    <w:rsid w:val="00D517C4"/>
    <w:rsid w:val="00D51838"/>
    <w:rsid w:val="00D51A78"/>
    <w:rsid w:val="00D51D4D"/>
    <w:rsid w:val="00D51E88"/>
    <w:rsid w:val="00D52388"/>
    <w:rsid w:val="00D545F1"/>
    <w:rsid w:val="00D5535D"/>
    <w:rsid w:val="00D558C4"/>
    <w:rsid w:val="00D55CDA"/>
    <w:rsid w:val="00D55CEB"/>
    <w:rsid w:val="00D55E0B"/>
    <w:rsid w:val="00D56117"/>
    <w:rsid w:val="00D5628D"/>
    <w:rsid w:val="00D5663A"/>
    <w:rsid w:val="00D566E4"/>
    <w:rsid w:val="00D5699E"/>
    <w:rsid w:val="00D56A3B"/>
    <w:rsid w:val="00D56F22"/>
    <w:rsid w:val="00D56F84"/>
    <w:rsid w:val="00D56FD8"/>
    <w:rsid w:val="00D56FEA"/>
    <w:rsid w:val="00D5727A"/>
    <w:rsid w:val="00D57304"/>
    <w:rsid w:val="00D5740B"/>
    <w:rsid w:val="00D600D4"/>
    <w:rsid w:val="00D60259"/>
    <w:rsid w:val="00D6027F"/>
    <w:rsid w:val="00D605CC"/>
    <w:rsid w:val="00D605D4"/>
    <w:rsid w:val="00D6083E"/>
    <w:rsid w:val="00D60C42"/>
    <w:rsid w:val="00D61620"/>
    <w:rsid w:val="00D61AC7"/>
    <w:rsid w:val="00D61DEB"/>
    <w:rsid w:val="00D62641"/>
    <w:rsid w:val="00D6264E"/>
    <w:rsid w:val="00D62A7E"/>
    <w:rsid w:val="00D6345C"/>
    <w:rsid w:val="00D6353A"/>
    <w:rsid w:val="00D635E6"/>
    <w:rsid w:val="00D63680"/>
    <w:rsid w:val="00D639DB"/>
    <w:rsid w:val="00D63BE0"/>
    <w:rsid w:val="00D64063"/>
    <w:rsid w:val="00D64A00"/>
    <w:rsid w:val="00D651DF"/>
    <w:rsid w:val="00D6543E"/>
    <w:rsid w:val="00D654DC"/>
    <w:rsid w:val="00D65940"/>
    <w:rsid w:val="00D659D8"/>
    <w:rsid w:val="00D65ABA"/>
    <w:rsid w:val="00D65E17"/>
    <w:rsid w:val="00D66244"/>
    <w:rsid w:val="00D663EC"/>
    <w:rsid w:val="00D66918"/>
    <w:rsid w:val="00D66E64"/>
    <w:rsid w:val="00D67223"/>
    <w:rsid w:val="00D67686"/>
    <w:rsid w:val="00D70C99"/>
    <w:rsid w:val="00D70ED8"/>
    <w:rsid w:val="00D71267"/>
    <w:rsid w:val="00D71E45"/>
    <w:rsid w:val="00D71ED8"/>
    <w:rsid w:val="00D727E2"/>
    <w:rsid w:val="00D72CA4"/>
    <w:rsid w:val="00D72DD5"/>
    <w:rsid w:val="00D72ED5"/>
    <w:rsid w:val="00D72FBC"/>
    <w:rsid w:val="00D72FC8"/>
    <w:rsid w:val="00D73345"/>
    <w:rsid w:val="00D73E9B"/>
    <w:rsid w:val="00D741CC"/>
    <w:rsid w:val="00D74919"/>
    <w:rsid w:val="00D74B13"/>
    <w:rsid w:val="00D74C64"/>
    <w:rsid w:val="00D74C77"/>
    <w:rsid w:val="00D74D54"/>
    <w:rsid w:val="00D74E0F"/>
    <w:rsid w:val="00D7554C"/>
    <w:rsid w:val="00D75930"/>
    <w:rsid w:val="00D75A81"/>
    <w:rsid w:val="00D75D75"/>
    <w:rsid w:val="00D76100"/>
    <w:rsid w:val="00D76963"/>
    <w:rsid w:val="00D76B1F"/>
    <w:rsid w:val="00D76D35"/>
    <w:rsid w:val="00D76D95"/>
    <w:rsid w:val="00D76DD9"/>
    <w:rsid w:val="00D770DB"/>
    <w:rsid w:val="00D7716C"/>
    <w:rsid w:val="00D77312"/>
    <w:rsid w:val="00D77932"/>
    <w:rsid w:val="00D77BE0"/>
    <w:rsid w:val="00D77F5D"/>
    <w:rsid w:val="00D80148"/>
    <w:rsid w:val="00D802C6"/>
    <w:rsid w:val="00D8048A"/>
    <w:rsid w:val="00D80CDC"/>
    <w:rsid w:val="00D80DD5"/>
    <w:rsid w:val="00D81057"/>
    <w:rsid w:val="00D81268"/>
    <w:rsid w:val="00D81411"/>
    <w:rsid w:val="00D81860"/>
    <w:rsid w:val="00D81AA7"/>
    <w:rsid w:val="00D823B6"/>
    <w:rsid w:val="00D82C9B"/>
    <w:rsid w:val="00D82DBA"/>
    <w:rsid w:val="00D82F13"/>
    <w:rsid w:val="00D82F90"/>
    <w:rsid w:val="00D8306B"/>
    <w:rsid w:val="00D8346E"/>
    <w:rsid w:val="00D8347D"/>
    <w:rsid w:val="00D836B0"/>
    <w:rsid w:val="00D83AED"/>
    <w:rsid w:val="00D84571"/>
    <w:rsid w:val="00D84883"/>
    <w:rsid w:val="00D8489C"/>
    <w:rsid w:val="00D84F86"/>
    <w:rsid w:val="00D850CB"/>
    <w:rsid w:val="00D85152"/>
    <w:rsid w:val="00D852E6"/>
    <w:rsid w:val="00D85859"/>
    <w:rsid w:val="00D85C16"/>
    <w:rsid w:val="00D85C59"/>
    <w:rsid w:val="00D85D93"/>
    <w:rsid w:val="00D864F8"/>
    <w:rsid w:val="00D86F54"/>
    <w:rsid w:val="00D87002"/>
    <w:rsid w:val="00D87117"/>
    <w:rsid w:val="00D87548"/>
    <w:rsid w:val="00D87A7A"/>
    <w:rsid w:val="00D90155"/>
    <w:rsid w:val="00D90455"/>
    <w:rsid w:val="00D9088B"/>
    <w:rsid w:val="00D90E38"/>
    <w:rsid w:val="00D9106A"/>
    <w:rsid w:val="00D9117C"/>
    <w:rsid w:val="00D9164C"/>
    <w:rsid w:val="00D919C5"/>
    <w:rsid w:val="00D919D4"/>
    <w:rsid w:val="00D91B67"/>
    <w:rsid w:val="00D91B96"/>
    <w:rsid w:val="00D91D29"/>
    <w:rsid w:val="00D921E9"/>
    <w:rsid w:val="00D930D5"/>
    <w:rsid w:val="00D9311C"/>
    <w:rsid w:val="00D93607"/>
    <w:rsid w:val="00D938D9"/>
    <w:rsid w:val="00D93E96"/>
    <w:rsid w:val="00D9404F"/>
    <w:rsid w:val="00D94286"/>
    <w:rsid w:val="00D9429B"/>
    <w:rsid w:val="00D9475E"/>
    <w:rsid w:val="00D94A78"/>
    <w:rsid w:val="00D94EFE"/>
    <w:rsid w:val="00D96676"/>
    <w:rsid w:val="00D96BFA"/>
    <w:rsid w:val="00D96E79"/>
    <w:rsid w:val="00D9721D"/>
    <w:rsid w:val="00D97640"/>
    <w:rsid w:val="00D97CEB"/>
    <w:rsid w:val="00DA0032"/>
    <w:rsid w:val="00DA005C"/>
    <w:rsid w:val="00DA00E0"/>
    <w:rsid w:val="00DA01C1"/>
    <w:rsid w:val="00DA0B07"/>
    <w:rsid w:val="00DA11A2"/>
    <w:rsid w:val="00DA1726"/>
    <w:rsid w:val="00DA22DE"/>
    <w:rsid w:val="00DA2638"/>
    <w:rsid w:val="00DA336E"/>
    <w:rsid w:val="00DA3581"/>
    <w:rsid w:val="00DA35CF"/>
    <w:rsid w:val="00DA45F5"/>
    <w:rsid w:val="00DA4719"/>
    <w:rsid w:val="00DA4B88"/>
    <w:rsid w:val="00DA4FC0"/>
    <w:rsid w:val="00DA501D"/>
    <w:rsid w:val="00DA510B"/>
    <w:rsid w:val="00DA52E7"/>
    <w:rsid w:val="00DA5B1B"/>
    <w:rsid w:val="00DA633B"/>
    <w:rsid w:val="00DA6534"/>
    <w:rsid w:val="00DA65B3"/>
    <w:rsid w:val="00DA6DCC"/>
    <w:rsid w:val="00DA7450"/>
    <w:rsid w:val="00DA7659"/>
    <w:rsid w:val="00DA78B0"/>
    <w:rsid w:val="00DB03D8"/>
    <w:rsid w:val="00DB03F6"/>
    <w:rsid w:val="00DB09AD"/>
    <w:rsid w:val="00DB0ACD"/>
    <w:rsid w:val="00DB1E61"/>
    <w:rsid w:val="00DB2329"/>
    <w:rsid w:val="00DB2734"/>
    <w:rsid w:val="00DB2DAA"/>
    <w:rsid w:val="00DB31A0"/>
    <w:rsid w:val="00DB33C7"/>
    <w:rsid w:val="00DB34C4"/>
    <w:rsid w:val="00DB36F6"/>
    <w:rsid w:val="00DB4159"/>
    <w:rsid w:val="00DB41EA"/>
    <w:rsid w:val="00DB439A"/>
    <w:rsid w:val="00DB4C4C"/>
    <w:rsid w:val="00DB4CC5"/>
    <w:rsid w:val="00DB52C9"/>
    <w:rsid w:val="00DB567A"/>
    <w:rsid w:val="00DB6994"/>
    <w:rsid w:val="00DB6A60"/>
    <w:rsid w:val="00DC01C1"/>
    <w:rsid w:val="00DC0369"/>
    <w:rsid w:val="00DC0E92"/>
    <w:rsid w:val="00DC14B1"/>
    <w:rsid w:val="00DC15CF"/>
    <w:rsid w:val="00DC1769"/>
    <w:rsid w:val="00DC1C27"/>
    <w:rsid w:val="00DC276A"/>
    <w:rsid w:val="00DC2CCB"/>
    <w:rsid w:val="00DC3057"/>
    <w:rsid w:val="00DC36E9"/>
    <w:rsid w:val="00DC3855"/>
    <w:rsid w:val="00DC3F76"/>
    <w:rsid w:val="00DC401E"/>
    <w:rsid w:val="00DC41F5"/>
    <w:rsid w:val="00DC493F"/>
    <w:rsid w:val="00DC4C22"/>
    <w:rsid w:val="00DC4D5B"/>
    <w:rsid w:val="00DC517A"/>
    <w:rsid w:val="00DC5B4A"/>
    <w:rsid w:val="00DC5C29"/>
    <w:rsid w:val="00DC627A"/>
    <w:rsid w:val="00DC639C"/>
    <w:rsid w:val="00DC67CF"/>
    <w:rsid w:val="00DC6C9F"/>
    <w:rsid w:val="00DC6F94"/>
    <w:rsid w:val="00DC720F"/>
    <w:rsid w:val="00DC7457"/>
    <w:rsid w:val="00DD002D"/>
    <w:rsid w:val="00DD03D3"/>
    <w:rsid w:val="00DD0468"/>
    <w:rsid w:val="00DD0AEE"/>
    <w:rsid w:val="00DD0ED3"/>
    <w:rsid w:val="00DD1233"/>
    <w:rsid w:val="00DD1AE3"/>
    <w:rsid w:val="00DD24C3"/>
    <w:rsid w:val="00DD28DA"/>
    <w:rsid w:val="00DD2A98"/>
    <w:rsid w:val="00DD2D1B"/>
    <w:rsid w:val="00DD2DC1"/>
    <w:rsid w:val="00DD313D"/>
    <w:rsid w:val="00DD31BA"/>
    <w:rsid w:val="00DD31BC"/>
    <w:rsid w:val="00DD3730"/>
    <w:rsid w:val="00DD3B1F"/>
    <w:rsid w:val="00DD41F0"/>
    <w:rsid w:val="00DD42C9"/>
    <w:rsid w:val="00DD44CC"/>
    <w:rsid w:val="00DD483E"/>
    <w:rsid w:val="00DD4989"/>
    <w:rsid w:val="00DD4C65"/>
    <w:rsid w:val="00DD5017"/>
    <w:rsid w:val="00DD5135"/>
    <w:rsid w:val="00DD682C"/>
    <w:rsid w:val="00DD6DBC"/>
    <w:rsid w:val="00DD6E77"/>
    <w:rsid w:val="00DD746A"/>
    <w:rsid w:val="00DD752D"/>
    <w:rsid w:val="00DD7834"/>
    <w:rsid w:val="00DD7ACA"/>
    <w:rsid w:val="00DD7BF8"/>
    <w:rsid w:val="00DD7C60"/>
    <w:rsid w:val="00DE04C7"/>
    <w:rsid w:val="00DE05FD"/>
    <w:rsid w:val="00DE0676"/>
    <w:rsid w:val="00DE0677"/>
    <w:rsid w:val="00DE10B8"/>
    <w:rsid w:val="00DE12B0"/>
    <w:rsid w:val="00DE134D"/>
    <w:rsid w:val="00DE1381"/>
    <w:rsid w:val="00DE187F"/>
    <w:rsid w:val="00DE237D"/>
    <w:rsid w:val="00DE25E1"/>
    <w:rsid w:val="00DE2B51"/>
    <w:rsid w:val="00DE2D3A"/>
    <w:rsid w:val="00DE33C7"/>
    <w:rsid w:val="00DE367D"/>
    <w:rsid w:val="00DE3ACC"/>
    <w:rsid w:val="00DE3C92"/>
    <w:rsid w:val="00DE3FA2"/>
    <w:rsid w:val="00DE4182"/>
    <w:rsid w:val="00DE5216"/>
    <w:rsid w:val="00DE5231"/>
    <w:rsid w:val="00DE5510"/>
    <w:rsid w:val="00DE5634"/>
    <w:rsid w:val="00DE5649"/>
    <w:rsid w:val="00DE57BE"/>
    <w:rsid w:val="00DE5B58"/>
    <w:rsid w:val="00DE6029"/>
    <w:rsid w:val="00DE634F"/>
    <w:rsid w:val="00DE67F9"/>
    <w:rsid w:val="00DE6B82"/>
    <w:rsid w:val="00DE705F"/>
    <w:rsid w:val="00DE781C"/>
    <w:rsid w:val="00DE7BAB"/>
    <w:rsid w:val="00DE7CA3"/>
    <w:rsid w:val="00DF0663"/>
    <w:rsid w:val="00DF07E6"/>
    <w:rsid w:val="00DF0AA9"/>
    <w:rsid w:val="00DF11B2"/>
    <w:rsid w:val="00DF1DEB"/>
    <w:rsid w:val="00DF28D4"/>
    <w:rsid w:val="00DF2A27"/>
    <w:rsid w:val="00DF2D45"/>
    <w:rsid w:val="00DF3A1F"/>
    <w:rsid w:val="00DF4AEC"/>
    <w:rsid w:val="00DF5DC6"/>
    <w:rsid w:val="00DF67E3"/>
    <w:rsid w:val="00DF69B6"/>
    <w:rsid w:val="00DF6C9B"/>
    <w:rsid w:val="00DF6EE8"/>
    <w:rsid w:val="00DF70B7"/>
    <w:rsid w:val="00DF72EF"/>
    <w:rsid w:val="00DF73EF"/>
    <w:rsid w:val="00DF76E0"/>
    <w:rsid w:val="00DF7882"/>
    <w:rsid w:val="00DF78C2"/>
    <w:rsid w:val="00DF7DD5"/>
    <w:rsid w:val="00DF7F55"/>
    <w:rsid w:val="00E000C6"/>
    <w:rsid w:val="00E0073E"/>
    <w:rsid w:val="00E011DF"/>
    <w:rsid w:val="00E016E2"/>
    <w:rsid w:val="00E01D7B"/>
    <w:rsid w:val="00E01EC4"/>
    <w:rsid w:val="00E01F32"/>
    <w:rsid w:val="00E01F3A"/>
    <w:rsid w:val="00E028A8"/>
    <w:rsid w:val="00E02CA8"/>
    <w:rsid w:val="00E0364E"/>
    <w:rsid w:val="00E03A55"/>
    <w:rsid w:val="00E03E0B"/>
    <w:rsid w:val="00E03E4F"/>
    <w:rsid w:val="00E041EB"/>
    <w:rsid w:val="00E043CC"/>
    <w:rsid w:val="00E044BE"/>
    <w:rsid w:val="00E048FE"/>
    <w:rsid w:val="00E055F0"/>
    <w:rsid w:val="00E05780"/>
    <w:rsid w:val="00E061F5"/>
    <w:rsid w:val="00E064CC"/>
    <w:rsid w:val="00E0678E"/>
    <w:rsid w:val="00E0680C"/>
    <w:rsid w:val="00E06827"/>
    <w:rsid w:val="00E06C4E"/>
    <w:rsid w:val="00E06E53"/>
    <w:rsid w:val="00E0756F"/>
    <w:rsid w:val="00E07C0F"/>
    <w:rsid w:val="00E10419"/>
    <w:rsid w:val="00E1095A"/>
    <w:rsid w:val="00E10D3C"/>
    <w:rsid w:val="00E112D5"/>
    <w:rsid w:val="00E1177F"/>
    <w:rsid w:val="00E118B8"/>
    <w:rsid w:val="00E121E9"/>
    <w:rsid w:val="00E12272"/>
    <w:rsid w:val="00E1239D"/>
    <w:rsid w:val="00E1253C"/>
    <w:rsid w:val="00E129F6"/>
    <w:rsid w:val="00E12CDC"/>
    <w:rsid w:val="00E12EA0"/>
    <w:rsid w:val="00E140B7"/>
    <w:rsid w:val="00E14589"/>
    <w:rsid w:val="00E14895"/>
    <w:rsid w:val="00E15796"/>
    <w:rsid w:val="00E1585B"/>
    <w:rsid w:val="00E16778"/>
    <w:rsid w:val="00E1723F"/>
    <w:rsid w:val="00E17457"/>
    <w:rsid w:val="00E177FD"/>
    <w:rsid w:val="00E2026A"/>
    <w:rsid w:val="00E204C6"/>
    <w:rsid w:val="00E20712"/>
    <w:rsid w:val="00E20F03"/>
    <w:rsid w:val="00E218AB"/>
    <w:rsid w:val="00E21980"/>
    <w:rsid w:val="00E21B54"/>
    <w:rsid w:val="00E223E3"/>
    <w:rsid w:val="00E22C45"/>
    <w:rsid w:val="00E22C80"/>
    <w:rsid w:val="00E22EC8"/>
    <w:rsid w:val="00E22F3D"/>
    <w:rsid w:val="00E22FE8"/>
    <w:rsid w:val="00E23065"/>
    <w:rsid w:val="00E23573"/>
    <w:rsid w:val="00E2377C"/>
    <w:rsid w:val="00E23906"/>
    <w:rsid w:val="00E23E94"/>
    <w:rsid w:val="00E244F8"/>
    <w:rsid w:val="00E245B8"/>
    <w:rsid w:val="00E247A2"/>
    <w:rsid w:val="00E24AF7"/>
    <w:rsid w:val="00E250E8"/>
    <w:rsid w:val="00E25908"/>
    <w:rsid w:val="00E25BF3"/>
    <w:rsid w:val="00E25CE2"/>
    <w:rsid w:val="00E25DCD"/>
    <w:rsid w:val="00E25E67"/>
    <w:rsid w:val="00E262C3"/>
    <w:rsid w:val="00E266A4"/>
    <w:rsid w:val="00E269DF"/>
    <w:rsid w:val="00E2707C"/>
    <w:rsid w:val="00E2759C"/>
    <w:rsid w:val="00E3006F"/>
    <w:rsid w:val="00E3010A"/>
    <w:rsid w:val="00E30801"/>
    <w:rsid w:val="00E31002"/>
    <w:rsid w:val="00E31114"/>
    <w:rsid w:val="00E31A07"/>
    <w:rsid w:val="00E3225E"/>
    <w:rsid w:val="00E32704"/>
    <w:rsid w:val="00E32926"/>
    <w:rsid w:val="00E32E0C"/>
    <w:rsid w:val="00E32EC4"/>
    <w:rsid w:val="00E3317B"/>
    <w:rsid w:val="00E331E8"/>
    <w:rsid w:val="00E3389A"/>
    <w:rsid w:val="00E33A3A"/>
    <w:rsid w:val="00E33F21"/>
    <w:rsid w:val="00E34595"/>
    <w:rsid w:val="00E34CFF"/>
    <w:rsid w:val="00E3586F"/>
    <w:rsid w:val="00E36379"/>
    <w:rsid w:val="00E36555"/>
    <w:rsid w:val="00E367EE"/>
    <w:rsid w:val="00E36BD0"/>
    <w:rsid w:val="00E3700F"/>
    <w:rsid w:val="00E4015D"/>
    <w:rsid w:val="00E4057B"/>
    <w:rsid w:val="00E4067F"/>
    <w:rsid w:val="00E40F5F"/>
    <w:rsid w:val="00E40FBF"/>
    <w:rsid w:val="00E410B2"/>
    <w:rsid w:val="00E418B0"/>
    <w:rsid w:val="00E418C8"/>
    <w:rsid w:val="00E41A53"/>
    <w:rsid w:val="00E41AC6"/>
    <w:rsid w:val="00E41D47"/>
    <w:rsid w:val="00E42957"/>
    <w:rsid w:val="00E43231"/>
    <w:rsid w:val="00E43E70"/>
    <w:rsid w:val="00E443D2"/>
    <w:rsid w:val="00E44587"/>
    <w:rsid w:val="00E44C93"/>
    <w:rsid w:val="00E44E1F"/>
    <w:rsid w:val="00E451E1"/>
    <w:rsid w:val="00E45405"/>
    <w:rsid w:val="00E45B05"/>
    <w:rsid w:val="00E46220"/>
    <w:rsid w:val="00E46385"/>
    <w:rsid w:val="00E468A4"/>
    <w:rsid w:val="00E469EC"/>
    <w:rsid w:val="00E470D3"/>
    <w:rsid w:val="00E471DB"/>
    <w:rsid w:val="00E472F3"/>
    <w:rsid w:val="00E4746B"/>
    <w:rsid w:val="00E47905"/>
    <w:rsid w:val="00E479C3"/>
    <w:rsid w:val="00E47A94"/>
    <w:rsid w:val="00E50420"/>
    <w:rsid w:val="00E504C0"/>
    <w:rsid w:val="00E50FC4"/>
    <w:rsid w:val="00E5131C"/>
    <w:rsid w:val="00E51543"/>
    <w:rsid w:val="00E51C5E"/>
    <w:rsid w:val="00E524AB"/>
    <w:rsid w:val="00E52630"/>
    <w:rsid w:val="00E52BEF"/>
    <w:rsid w:val="00E53312"/>
    <w:rsid w:val="00E53637"/>
    <w:rsid w:val="00E5374F"/>
    <w:rsid w:val="00E53AE7"/>
    <w:rsid w:val="00E5488C"/>
    <w:rsid w:val="00E5507F"/>
    <w:rsid w:val="00E557BA"/>
    <w:rsid w:val="00E55D52"/>
    <w:rsid w:val="00E56823"/>
    <w:rsid w:val="00E56BF8"/>
    <w:rsid w:val="00E6029B"/>
    <w:rsid w:val="00E60386"/>
    <w:rsid w:val="00E60BF4"/>
    <w:rsid w:val="00E60C0C"/>
    <w:rsid w:val="00E6122B"/>
    <w:rsid w:val="00E61243"/>
    <w:rsid w:val="00E6163B"/>
    <w:rsid w:val="00E6177B"/>
    <w:rsid w:val="00E620E2"/>
    <w:rsid w:val="00E6244E"/>
    <w:rsid w:val="00E625DC"/>
    <w:rsid w:val="00E62E2C"/>
    <w:rsid w:val="00E632FB"/>
    <w:rsid w:val="00E6386C"/>
    <w:rsid w:val="00E63C62"/>
    <w:rsid w:val="00E63C81"/>
    <w:rsid w:val="00E645E3"/>
    <w:rsid w:val="00E6480E"/>
    <w:rsid w:val="00E6486C"/>
    <w:rsid w:val="00E64ACA"/>
    <w:rsid w:val="00E650B8"/>
    <w:rsid w:val="00E65600"/>
    <w:rsid w:val="00E65893"/>
    <w:rsid w:val="00E65FB0"/>
    <w:rsid w:val="00E66AC2"/>
    <w:rsid w:val="00E66B48"/>
    <w:rsid w:val="00E6715E"/>
    <w:rsid w:val="00E67B68"/>
    <w:rsid w:val="00E67C71"/>
    <w:rsid w:val="00E70275"/>
    <w:rsid w:val="00E70346"/>
    <w:rsid w:val="00E70758"/>
    <w:rsid w:val="00E70ED0"/>
    <w:rsid w:val="00E711FA"/>
    <w:rsid w:val="00E71B0D"/>
    <w:rsid w:val="00E71FDF"/>
    <w:rsid w:val="00E72041"/>
    <w:rsid w:val="00E72AE3"/>
    <w:rsid w:val="00E731E0"/>
    <w:rsid w:val="00E7345C"/>
    <w:rsid w:val="00E736B9"/>
    <w:rsid w:val="00E737D4"/>
    <w:rsid w:val="00E73A4C"/>
    <w:rsid w:val="00E73A93"/>
    <w:rsid w:val="00E7425A"/>
    <w:rsid w:val="00E7425C"/>
    <w:rsid w:val="00E74824"/>
    <w:rsid w:val="00E74F05"/>
    <w:rsid w:val="00E763F1"/>
    <w:rsid w:val="00E7670C"/>
    <w:rsid w:val="00E77734"/>
    <w:rsid w:val="00E777D6"/>
    <w:rsid w:val="00E77B90"/>
    <w:rsid w:val="00E77B9F"/>
    <w:rsid w:val="00E77BDB"/>
    <w:rsid w:val="00E80171"/>
    <w:rsid w:val="00E80749"/>
    <w:rsid w:val="00E807B2"/>
    <w:rsid w:val="00E8169B"/>
    <w:rsid w:val="00E81774"/>
    <w:rsid w:val="00E818C3"/>
    <w:rsid w:val="00E81A33"/>
    <w:rsid w:val="00E81B42"/>
    <w:rsid w:val="00E81F15"/>
    <w:rsid w:val="00E8234B"/>
    <w:rsid w:val="00E82690"/>
    <w:rsid w:val="00E828B4"/>
    <w:rsid w:val="00E82930"/>
    <w:rsid w:val="00E829B4"/>
    <w:rsid w:val="00E82A45"/>
    <w:rsid w:val="00E831AF"/>
    <w:rsid w:val="00E832EB"/>
    <w:rsid w:val="00E83598"/>
    <w:rsid w:val="00E83D64"/>
    <w:rsid w:val="00E84492"/>
    <w:rsid w:val="00E847CA"/>
    <w:rsid w:val="00E84CB2"/>
    <w:rsid w:val="00E84D60"/>
    <w:rsid w:val="00E84D8F"/>
    <w:rsid w:val="00E84DC2"/>
    <w:rsid w:val="00E853FD"/>
    <w:rsid w:val="00E85817"/>
    <w:rsid w:val="00E85FF4"/>
    <w:rsid w:val="00E86245"/>
    <w:rsid w:val="00E866F8"/>
    <w:rsid w:val="00E8672A"/>
    <w:rsid w:val="00E86BDF"/>
    <w:rsid w:val="00E86CE6"/>
    <w:rsid w:val="00E86ED8"/>
    <w:rsid w:val="00E901A2"/>
    <w:rsid w:val="00E90519"/>
    <w:rsid w:val="00E90912"/>
    <w:rsid w:val="00E90A25"/>
    <w:rsid w:val="00E918A6"/>
    <w:rsid w:val="00E919C7"/>
    <w:rsid w:val="00E91B71"/>
    <w:rsid w:val="00E91C51"/>
    <w:rsid w:val="00E932FF"/>
    <w:rsid w:val="00E934DA"/>
    <w:rsid w:val="00E9390E"/>
    <w:rsid w:val="00E93C34"/>
    <w:rsid w:val="00E94054"/>
    <w:rsid w:val="00E9429A"/>
    <w:rsid w:val="00E94893"/>
    <w:rsid w:val="00E94A81"/>
    <w:rsid w:val="00E94DF0"/>
    <w:rsid w:val="00E94F97"/>
    <w:rsid w:val="00E950EF"/>
    <w:rsid w:val="00E956C6"/>
    <w:rsid w:val="00E95927"/>
    <w:rsid w:val="00E95943"/>
    <w:rsid w:val="00E95AAB"/>
    <w:rsid w:val="00E95F00"/>
    <w:rsid w:val="00E95FAF"/>
    <w:rsid w:val="00E964EB"/>
    <w:rsid w:val="00E967CC"/>
    <w:rsid w:val="00E9695E"/>
    <w:rsid w:val="00E96CC5"/>
    <w:rsid w:val="00E9718E"/>
    <w:rsid w:val="00E972FD"/>
    <w:rsid w:val="00E9755E"/>
    <w:rsid w:val="00E97AA9"/>
    <w:rsid w:val="00E97DA2"/>
    <w:rsid w:val="00EA02A2"/>
    <w:rsid w:val="00EA05E5"/>
    <w:rsid w:val="00EA06C7"/>
    <w:rsid w:val="00EA07AF"/>
    <w:rsid w:val="00EA0977"/>
    <w:rsid w:val="00EA0A7D"/>
    <w:rsid w:val="00EA0F95"/>
    <w:rsid w:val="00EA0FCA"/>
    <w:rsid w:val="00EA1047"/>
    <w:rsid w:val="00EA12AD"/>
    <w:rsid w:val="00EA14A5"/>
    <w:rsid w:val="00EA15F7"/>
    <w:rsid w:val="00EA1A5E"/>
    <w:rsid w:val="00EA2077"/>
    <w:rsid w:val="00EA21E6"/>
    <w:rsid w:val="00EA23E6"/>
    <w:rsid w:val="00EA2425"/>
    <w:rsid w:val="00EA249B"/>
    <w:rsid w:val="00EA2656"/>
    <w:rsid w:val="00EA2B4E"/>
    <w:rsid w:val="00EA2DD7"/>
    <w:rsid w:val="00EA2EA4"/>
    <w:rsid w:val="00EA3713"/>
    <w:rsid w:val="00EA3C37"/>
    <w:rsid w:val="00EA4179"/>
    <w:rsid w:val="00EA5989"/>
    <w:rsid w:val="00EA5C2A"/>
    <w:rsid w:val="00EA63FE"/>
    <w:rsid w:val="00EA6B12"/>
    <w:rsid w:val="00EA6EA4"/>
    <w:rsid w:val="00EA70DB"/>
    <w:rsid w:val="00EA7458"/>
    <w:rsid w:val="00EA7DD2"/>
    <w:rsid w:val="00EA7FE8"/>
    <w:rsid w:val="00EB007B"/>
    <w:rsid w:val="00EB09B5"/>
    <w:rsid w:val="00EB110E"/>
    <w:rsid w:val="00EB13A2"/>
    <w:rsid w:val="00EB1D7F"/>
    <w:rsid w:val="00EB20A1"/>
    <w:rsid w:val="00EB259B"/>
    <w:rsid w:val="00EB3326"/>
    <w:rsid w:val="00EB3456"/>
    <w:rsid w:val="00EB3848"/>
    <w:rsid w:val="00EB3873"/>
    <w:rsid w:val="00EB3DB1"/>
    <w:rsid w:val="00EB40EE"/>
    <w:rsid w:val="00EB4CFA"/>
    <w:rsid w:val="00EB4E60"/>
    <w:rsid w:val="00EB4F62"/>
    <w:rsid w:val="00EB54A7"/>
    <w:rsid w:val="00EB63DE"/>
    <w:rsid w:val="00EB654B"/>
    <w:rsid w:val="00EB6932"/>
    <w:rsid w:val="00EB6BE1"/>
    <w:rsid w:val="00EB7062"/>
    <w:rsid w:val="00EB75D6"/>
    <w:rsid w:val="00EB7B36"/>
    <w:rsid w:val="00EB7B95"/>
    <w:rsid w:val="00EC0AB1"/>
    <w:rsid w:val="00EC10A3"/>
    <w:rsid w:val="00EC119D"/>
    <w:rsid w:val="00EC120B"/>
    <w:rsid w:val="00EC126F"/>
    <w:rsid w:val="00EC18DE"/>
    <w:rsid w:val="00EC1D32"/>
    <w:rsid w:val="00EC1D33"/>
    <w:rsid w:val="00EC1F09"/>
    <w:rsid w:val="00EC25DA"/>
    <w:rsid w:val="00EC278E"/>
    <w:rsid w:val="00EC2897"/>
    <w:rsid w:val="00EC3173"/>
    <w:rsid w:val="00EC34B3"/>
    <w:rsid w:val="00EC35F3"/>
    <w:rsid w:val="00EC3671"/>
    <w:rsid w:val="00EC3C2D"/>
    <w:rsid w:val="00EC4094"/>
    <w:rsid w:val="00EC4A44"/>
    <w:rsid w:val="00EC51D3"/>
    <w:rsid w:val="00EC5203"/>
    <w:rsid w:val="00EC53DE"/>
    <w:rsid w:val="00EC5560"/>
    <w:rsid w:val="00EC5689"/>
    <w:rsid w:val="00EC5719"/>
    <w:rsid w:val="00EC57B7"/>
    <w:rsid w:val="00EC5ED0"/>
    <w:rsid w:val="00EC6289"/>
    <w:rsid w:val="00EC6327"/>
    <w:rsid w:val="00EC6366"/>
    <w:rsid w:val="00EC6861"/>
    <w:rsid w:val="00EC68A8"/>
    <w:rsid w:val="00EC707C"/>
    <w:rsid w:val="00EC77D4"/>
    <w:rsid w:val="00ED02B1"/>
    <w:rsid w:val="00ED1057"/>
    <w:rsid w:val="00ED1061"/>
    <w:rsid w:val="00ED1064"/>
    <w:rsid w:val="00ED1353"/>
    <w:rsid w:val="00ED19CE"/>
    <w:rsid w:val="00ED2D2C"/>
    <w:rsid w:val="00ED2DD0"/>
    <w:rsid w:val="00ED41AD"/>
    <w:rsid w:val="00ED472F"/>
    <w:rsid w:val="00ED4AA3"/>
    <w:rsid w:val="00ED4B19"/>
    <w:rsid w:val="00ED4DC8"/>
    <w:rsid w:val="00ED54BC"/>
    <w:rsid w:val="00ED5B1A"/>
    <w:rsid w:val="00ED63E4"/>
    <w:rsid w:val="00ED6403"/>
    <w:rsid w:val="00ED6AD6"/>
    <w:rsid w:val="00ED6B95"/>
    <w:rsid w:val="00ED7474"/>
    <w:rsid w:val="00ED784B"/>
    <w:rsid w:val="00ED7AFB"/>
    <w:rsid w:val="00ED7D0C"/>
    <w:rsid w:val="00EE05A2"/>
    <w:rsid w:val="00EE05F7"/>
    <w:rsid w:val="00EE0A3E"/>
    <w:rsid w:val="00EE0E64"/>
    <w:rsid w:val="00EE138B"/>
    <w:rsid w:val="00EE1B7C"/>
    <w:rsid w:val="00EE1DFA"/>
    <w:rsid w:val="00EE2490"/>
    <w:rsid w:val="00EE27F1"/>
    <w:rsid w:val="00EE2B02"/>
    <w:rsid w:val="00EE3848"/>
    <w:rsid w:val="00EE3E5D"/>
    <w:rsid w:val="00EE4001"/>
    <w:rsid w:val="00EE4639"/>
    <w:rsid w:val="00EE468F"/>
    <w:rsid w:val="00EE4E4A"/>
    <w:rsid w:val="00EE546A"/>
    <w:rsid w:val="00EE55B3"/>
    <w:rsid w:val="00EE58D9"/>
    <w:rsid w:val="00EE5943"/>
    <w:rsid w:val="00EE59CA"/>
    <w:rsid w:val="00EE5A78"/>
    <w:rsid w:val="00EE5DAF"/>
    <w:rsid w:val="00EE6066"/>
    <w:rsid w:val="00EE64C2"/>
    <w:rsid w:val="00EE64C6"/>
    <w:rsid w:val="00EE6706"/>
    <w:rsid w:val="00EE674D"/>
    <w:rsid w:val="00EE6B2C"/>
    <w:rsid w:val="00EE7019"/>
    <w:rsid w:val="00EE7473"/>
    <w:rsid w:val="00EE7BD6"/>
    <w:rsid w:val="00EE7D48"/>
    <w:rsid w:val="00EE7F24"/>
    <w:rsid w:val="00EE7FA6"/>
    <w:rsid w:val="00EF07BF"/>
    <w:rsid w:val="00EF0A4A"/>
    <w:rsid w:val="00EF1519"/>
    <w:rsid w:val="00EF15DD"/>
    <w:rsid w:val="00EF163B"/>
    <w:rsid w:val="00EF19AB"/>
    <w:rsid w:val="00EF21FD"/>
    <w:rsid w:val="00EF2419"/>
    <w:rsid w:val="00EF26EA"/>
    <w:rsid w:val="00EF3133"/>
    <w:rsid w:val="00EF31B6"/>
    <w:rsid w:val="00EF37BE"/>
    <w:rsid w:val="00EF43D7"/>
    <w:rsid w:val="00EF47AB"/>
    <w:rsid w:val="00EF4A8D"/>
    <w:rsid w:val="00EF4C4B"/>
    <w:rsid w:val="00EF5152"/>
    <w:rsid w:val="00EF5764"/>
    <w:rsid w:val="00EF5ACC"/>
    <w:rsid w:val="00EF5D2A"/>
    <w:rsid w:val="00EF5DB6"/>
    <w:rsid w:val="00EF6121"/>
    <w:rsid w:val="00EF6A42"/>
    <w:rsid w:val="00EF6A47"/>
    <w:rsid w:val="00EF79B1"/>
    <w:rsid w:val="00F0036F"/>
    <w:rsid w:val="00F012DB"/>
    <w:rsid w:val="00F015DB"/>
    <w:rsid w:val="00F01822"/>
    <w:rsid w:val="00F01AD6"/>
    <w:rsid w:val="00F01BFB"/>
    <w:rsid w:val="00F01C07"/>
    <w:rsid w:val="00F0246F"/>
    <w:rsid w:val="00F02918"/>
    <w:rsid w:val="00F02DFA"/>
    <w:rsid w:val="00F02E5E"/>
    <w:rsid w:val="00F034F1"/>
    <w:rsid w:val="00F0350F"/>
    <w:rsid w:val="00F03518"/>
    <w:rsid w:val="00F035AF"/>
    <w:rsid w:val="00F04666"/>
    <w:rsid w:val="00F046A7"/>
    <w:rsid w:val="00F04EF4"/>
    <w:rsid w:val="00F052B6"/>
    <w:rsid w:val="00F0604E"/>
    <w:rsid w:val="00F060CE"/>
    <w:rsid w:val="00F063EF"/>
    <w:rsid w:val="00F06490"/>
    <w:rsid w:val="00F0691C"/>
    <w:rsid w:val="00F06D29"/>
    <w:rsid w:val="00F06DAA"/>
    <w:rsid w:val="00F070F2"/>
    <w:rsid w:val="00F07265"/>
    <w:rsid w:val="00F07723"/>
    <w:rsid w:val="00F07B0C"/>
    <w:rsid w:val="00F07E83"/>
    <w:rsid w:val="00F1023F"/>
    <w:rsid w:val="00F1041A"/>
    <w:rsid w:val="00F10BFF"/>
    <w:rsid w:val="00F10F1E"/>
    <w:rsid w:val="00F11080"/>
    <w:rsid w:val="00F11B71"/>
    <w:rsid w:val="00F11CED"/>
    <w:rsid w:val="00F11DB4"/>
    <w:rsid w:val="00F11DF9"/>
    <w:rsid w:val="00F11FB3"/>
    <w:rsid w:val="00F122B3"/>
    <w:rsid w:val="00F124F0"/>
    <w:rsid w:val="00F126A9"/>
    <w:rsid w:val="00F1295B"/>
    <w:rsid w:val="00F12B4E"/>
    <w:rsid w:val="00F1361F"/>
    <w:rsid w:val="00F13D7F"/>
    <w:rsid w:val="00F14851"/>
    <w:rsid w:val="00F14A02"/>
    <w:rsid w:val="00F14E9A"/>
    <w:rsid w:val="00F15353"/>
    <w:rsid w:val="00F155EB"/>
    <w:rsid w:val="00F1631C"/>
    <w:rsid w:val="00F16490"/>
    <w:rsid w:val="00F165BF"/>
    <w:rsid w:val="00F16B5F"/>
    <w:rsid w:val="00F17043"/>
    <w:rsid w:val="00F170F2"/>
    <w:rsid w:val="00F17291"/>
    <w:rsid w:val="00F178FB"/>
    <w:rsid w:val="00F179E9"/>
    <w:rsid w:val="00F2000B"/>
    <w:rsid w:val="00F203E7"/>
    <w:rsid w:val="00F209B9"/>
    <w:rsid w:val="00F21128"/>
    <w:rsid w:val="00F217BA"/>
    <w:rsid w:val="00F21951"/>
    <w:rsid w:val="00F2207B"/>
    <w:rsid w:val="00F22203"/>
    <w:rsid w:val="00F223A8"/>
    <w:rsid w:val="00F2240D"/>
    <w:rsid w:val="00F22A82"/>
    <w:rsid w:val="00F239B2"/>
    <w:rsid w:val="00F23AD2"/>
    <w:rsid w:val="00F23AE2"/>
    <w:rsid w:val="00F23DD9"/>
    <w:rsid w:val="00F23E00"/>
    <w:rsid w:val="00F23FE2"/>
    <w:rsid w:val="00F24834"/>
    <w:rsid w:val="00F24FDE"/>
    <w:rsid w:val="00F25168"/>
    <w:rsid w:val="00F25251"/>
    <w:rsid w:val="00F25BFD"/>
    <w:rsid w:val="00F2625E"/>
    <w:rsid w:val="00F264EB"/>
    <w:rsid w:val="00F269BF"/>
    <w:rsid w:val="00F26A17"/>
    <w:rsid w:val="00F26C80"/>
    <w:rsid w:val="00F26C9B"/>
    <w:rsid w:val="00F26DC9"/>
    <w:rsid w:val="00F27692"/>
    <w:rsid w:val="00F2773E"/>
    <w:rsid w:val="00F27955"/>
    <w:rsid w:val="00F27CF9"/>
    <w:rsid w:val="00F27D6F"/>
    <w:rsid w:val="00F301FF"/>
    <w:rsid w:val="00F302A9"/>
    <w:rsid w:val="00F30662"/>
    <w:rsid w:val="00F30A42"/>
    <w:rsid w:val="00F30D8A"/>
    <w:rsid w:val="00F30DDC"/>
    <w:rsid w:val="00F30EC9"/>
    <w:rsid w:val="00F32F90"/>
    <w:rsid w:val="00F32FB7"/>
    <w:rsid w:val="00F32FFD"/>
    <w:rsid w:val="00F3337B"/>
    <w:rsid w:val="00F3367F"/>
    <w:rsid w:val="00F33F0D"/>
    <w:rsid w:val="00F34810"/>
    <w:rsid w:val="00F3493B"/>
    <w:rsid w:val="00F369E1"/>
    <w:rsid w:val="00F36BCF"/>
    <w:rsid w:val="00F36C91"/>
    <w:rsid w:val="00F36F36"/>
    <w:rsid w:val="00F379D9"/>
    <w:rsid w:val="00F379DD"/>
    <w:rsid w:val="00F37AF5"/>
    <w:rsid w:val="00F37DCE"/>
    <w:rsid w:val="00F400DF"/>
    <w:rsid w:val="00F400FD"/>
    <w:rsid w:val="00F40118"/>
    <w:rsid w:val="00F40182"/>
    <w:rsid w:val="00F40287"/>
    <w:rsid w:val="00F402C3"/>
    <w:rsid w:val="00F40705"/>
    <w:rsid w:val="00F40714"/>
    <w:rsid w:val="00F408CA"/>
    <w:rsid w:val="00F41628"/>
    <w:rsid w:val="00F41884"/>
    <w:rsid w:val="00F42249"/>
    <w:rsid w:val="00F42570"/>
    <w:rsid w:val="00F42D7F"/>
    <w:rsid w:val="00F42F4C"/>
    <w:rsid w:val="00F43026"/>
    <w:rsid w:val="00F43198"/>
    <w:rsid w:val="00F43200"/>
    <w:rsid w:val="00F43526"/>
    <w:rsid w:val="00F43945"/>
    <w:rsid w:val="00F44730"/>
    <w:rsid w:val="00F44D0C"/>
    <w:rsid w:val="00F45795"/>
    <w:rsid w:val="00F45911"/>
    <w:rsid w:val="00F45C63"/>
    <w:rsid w:val="00F4662B"/>
    <w:rsid w:val="00F466F5"/>
    <w:rsid w:val="00F46CEA"/>
    <w:rsid w:val="00F46D58"/>
    <w:rsid w:val="00F46DE4"/>
    <w:rsid w:val="00F47273"/>
    <w:rsid w:val="00F472EC"/>
    <w:rsid w:val="00F47692"/>
    <w:rsid w:val="00F477B4"/>
    <w:rsid w:val="00F47937"/>
    <w:rsid w:val="00F47938"/>
    <w:rsid w:val="00F4793C"/>
    <w:rsid w:val="00F47A92"/>
    <w:rsid w:val="00F47D4A"/>
    <w:rsid w:val="00F50751"/>
    <w:rsid w:val="00F5121F"/>
    <w:rsid w:val="00F51BE1"/>
    <w:rsid w:val="00F52306"/>
    <w:rsid w:val="00F52657"/>
    <w:rsid w:val="00F53684"/>
    <w:rsid w:val="00F5381C"/>
    <w:rsid w:val="00F5449D"/>
    <w:rsid w:val="00F56BAC"/>
    <w:rsid w:val="00F60565"/>
    <w:rsid w:val="00F606ED"/>
    <w:rsid w:val="00F606F1"/>
    <w:rsid w:val="00F60DA0"/>
    <w:rsid w:val="00F61652"/>
    <w:rsid w:val="00F61744"/>
    <w:rsid w:val="00F6180E"/>
    <w:rsid w:val="00F61A49"/>
    <w:rsid w:val="00F620B5"/>
    <w:rsid w:val="00F62171"/>
    <w:rsid w:val="00F62B20"/>
    <w:rsid w:val="00F62CBC"/>
    <w:rsid w:val="00F62D00"/>
    <w:rsid w:val="00F6337C"/>
    <w:rsid w:val="00F6356D"/>
    <w:rsid w:val="00F63E04"/>
    <w:rsid w:val="00F6431C"/>
    <w:rsid w:val="00F6464C"/>
    <w:rsid w:val="00F6489A"/>
    <w:rsid w:val="00F64E3F"/>
    <w:rsid w:val="00F64F6D"/>
    <w:rsid w:val="00F6516B"/>
    <w:rsid w:val="00F651BA"/>
    <w:rsid w:val="00F65FD7"/>
    <w:rsid w:val="00F6625C"/>
    <w:rsid w:val="00F664F9"/>
    <w:rsid w:val="00F6652C"/>
    <w:rsid w:val="00F66885"/>
    <w:rsid w:val="00F66DE6"/>
    <w:rsid w:val="00F66E4F"/>
    <w:rsid w:val="00F67089"/>
    <w:rsid w:val="00F670C0"/>
    <w:rsid w:val="00F6757A"/>
    <w:rsid w:val="00F67672"/>
    <w:rsid w:val="00F67C19"/>
    <w:rsid w:val="00F67F11"/>
    <w:rsid w:val="00F70412"/>
    <w:rsid w:val="00F705D8"/>
    <w:rsid w:val="00F70FDF"/>
    <w:rsid w:val="00F713ED"/>
    <w:rsid w:val="00F71581"/>
    <w:rsid w:val="00F71732"/>
    <w:rsid w:val="00F71D08"/>
    <w:rsid w:val="00F71DA2"/>
    <w:rsid w:val="00F721CB"/>
    <w:rsid w:val="00F7229F"/>
    <w:rsid w:val="00F72367"/>
    <w:rsid w:val="00F7284F"/>
    <w:rsid w:val="00F72C03"/>
    <w:rsid w:val="00F73A27"/>
    <w:rsid w:val="00F73C56"/>
    <w:rsid w:val="00F74181"/>
    <w:rsid w:val="00F741A0"/>
    <w:rsid w:val="00F748E5"/>
    <w:rsid w:val="00F7590D"/>
    <w:rsid w:val="00F75EAF"/>
    <w:rsid w:val="00F76378"/>
    <w:rsid w:val="00F76586"/>
    <w:rsid w:val="00F76895"/>
    <w:rsid w:val="00F76BF8"/>
    <w:rsid w:val="00F77287"/>
    <w:rsid w:val="00F7759B"/>
    <w:rsid w:val="00F77B94"/>
    <w:rsid w:val="00F80F61"/>
    <w:rsid w:val="00F80F76"/>
    <w:rsid w:val="00F8114C"/>
    <w:rsid w:val="00F813E2"/>
    <w:rsid w:val="00F81424"/>
    <w:rsid w:val="00F81545"/>
    <w:rsid w:val="00F8156E"/>
    <w:rsid w:val="00F81854"/>
    <w:rsid w:val="00F818B7"/>
    <w:rsid w:val="00F818FA"/>
    <w:rsid w:val="00F822FA"/>
    <w:rsid w:val="00F82484"/>
    <w:rsid w:val="00F82C9B"/>
    <w:rsid w:val="00F82DFE"/>
    <w:rsid w:val="00F82FDC"/>
    <w:rsid w:val="00F83113"/>
    <w:rsid w:val="00F83C1D"/>
    <w:rsid w:val="00F83EF4"/>
    <w:rsid w:val="00F83FFF"/>
    <w:rsid w:val="00F841DA"/>
    <w:rsid w:val="00F84E61"/>
    <w:rsid w:val="00F85132"/>
    <w:rsid w:val="00F85369"/>
    <w:rsid w:val="00F855BE"/>
    <w:rsid w:val="00F85B03"/>
    <w:rsid w:val="00F85C18"/>
    <w:rsid w:val="00F86A43"/>
    <w:rsid w:val="00F86B5C"/>
    <w:rsid w:val="00F903A5"/>
    <w:rsid w:val="00F90A97"/>
    <w:rsid w:val="00F91582"/>
    <w:rsid w:val="00F92170"/>
    <w:rsid w:val="00F92459"/>
    <w:rsid w:val="00F92647"/>
    <w:rsid w:val="00F927BE"/>
    <w:rsid w:val="00F927E7"/>
    <w:rsid w:val="00F92A54"/>
    <w:rsid w:val="00F943B0"/>
    <w:rsid w:val="00F94452"/>
    <w:rsid w:val="00F94AB9"/>
    <w:rsid w:val="00F94C66"/>
    <w:rsid w:val="00F94DA8"/>
    <w:rsid w:val="00F94F03"/>
    <w:rsid w:val="00F951CA"/>
    <w:rsid w:val="00F95215"/>
    <w:rsid w:val="00F95664"/>
    <w:rsid w:val="00F9591A"/>
    <w:rsid w:val="00F96A1C"/>
    <w:rsid w:val="00F96F3E"/>
    <w:rsid w:val="00F97136"/>
    <w:rsid w:val="00F976BB"/>
    <w:rsid w:val="00F97D63"/>
    <w:rsid w:val="00FA067B"/>
    <w:rsid w:val="00FA07CD"/>
    <w:rsid w:val="00FA092C"/>
    <w:rsid w:val="00FA0B1B"/>
    <w:rsid w:val="00FA0C14"/>
    <w:rsid w:val="00FA0C60"/>
    <w:rsid w:val="00FA0E3F"/>
    <w:rsid w:val="00FA11E2"/>
    <w:rsid w:val="00FA1783"/>
    <w:rsid w:val="00FA223E"/>
    <w:rsid w:val="00FA2470"/>
    <w:rsid w:val="00FA305F"/>
    <w:rsid w:val="00FA33D8"/>
    <w:rsid w:val="00FA3A1E"/>
    <w:rsid w:val="00FA3C71"/>
    <w:rsid w:val="00FA3CCA"/>
    <w:rsid w:val="00FA3D66"/>
    <w:rsid w:val="00FA5027"/>
    <w:rsid w:val="00FA54C8"/>
    <w:rsid w:val="00FA5A52"/>
    <w:rsid w:val="00FA5AE7"/>
    <w:rsid w:val="00FA5E96"/>
    <w:rsid w:val="00FA64C9"/>
    <w:rsid w:val="00FA67D7"/>
    <w:rsid w:val="00FA6C1F"/>
    <w:rsid w:val="00FA6C6C"/>
    <w:rsid w:val="00FA7103"/>
    <w:rsid w:val="00FA7A40"/>
    <w:rsid w:val="00FB0CDB"/>
    <w:rsid w:val="00FB1118"/>
    <w:rsid w:val="00FB1CCE"/>
    <w:rsid w:val="00FB2980"/>
    <w:rsid w:val="00FB340A"/>
    <w:rsid w:val="00FB387C"/>
    <w:rsid w:val="00FB3E79"/>
    <w:rsid w:val="00FB4DE8"/>
    <w:rsid w:val="00FB4EB2"/>
    <w:rsid w:val="00FB57C8"/>
    <w:rsid w:val="00FB5B80"/>
    <w:rsid w:val="00FB6674"/>
    <w:rsid w:val="00FB6993"/>
    <w:rsid w:val="00FB69BF"/>
    <w:rsid w:val="00FB6E0B"/>
    <w:rsid w:val="00FB7621"/>
    <w:rsid w:val="00FB7C79"/>
    <w:rsid w:val="00FC0179"/>
    <w:rsid w:val="00FC053E"/>
    <w:rsid w:val="00FC09C0"/>
    <w:rsid w:val="00FC0DED"/>
    <w:rsid w:val="00FC0EE8"/>
    <w:rsid w:val="00FC0FAE"/>
    <w:rsid w:val="00FC0FEA"/>
    <w:rsid w:val="00FC1104"/>
    <w:rsid w:val="00FC1482"/>
    <w:rsid w:val="00FC15BA"/>
    <w:rsid w:val="00FC1A11"/>
    <w:rsid w:val="00FC1B30"/>
    <w:rsid w:val="00FC1FD8"/>
    <w:rsid w:val="00FC24A3"/>
    <w:rsid w:val="00FC251E"/>
    <w:rsid w:val="00FC256A"/>
    <w:rsid w:val="00FC266C"/>
    <w:rsid w:val="00FC2DFA"/>
    <w:rsid w:val="00FC337C"/>
    <w:rsid w:val="00FC3704"/>
    <w:rsid w:val="00FC41F4"/>
    <w:rsid w:val="00FC456B"/>
    <w:rsid w:val="00FC509A"/>
    <w:rsid w:val="00FC5985"/>
    <w:rsid w:val="00FC5A91"/>
    <w:rsid w:val="00FC630B"/>
    <w:rsid w:val="00FC6A55"/>
    <w:rsid w:val="00FC6B23"/>
    <w:rsid w:val="00FC6F65"/>
    <w:rsid w:val="00FC743C"/>
    <w:rsid w:val="00FC7A6A"/>
    <w:rsid w:val="00FD0815"/>
    <w:rsid w:val="00FD0DDD"/>
    <w:rsid w:val="00FD0ECC"/>
    <w:rsid w:val="00FD12FE"/>
    <w:rsid w:val="00FD1377"/>
    <w:rsid w:val="00FD163E"/>
    <w:rsid w:val="00FD1EF6"/>
    <w:rsid w:val="00FD23CA"/>
    <w:rsid w:val="00FD2EB3"/>
    <w:rsid w:val="00FD3ACE"/>
    <w:rsid w:val="00FD3CAA"/>
    <w:rsid w:val="00FD3F05"/>
    <w:rsid w:val="00FD4A88"/>
    <w:rsid w:val="00FD4BEF"/>
    <w:rsid w:val="00FD4D0E"/>
    <w:rsid w:val="00FD6093"/>
    <w:rsid w:val="00FD6759"/>
    <w:rsid w:val="00FD67BD"/>
    <w:rsid w:val="00FD7208"/>
    <w:rsid w:val="00FD790A"/>
    <w:rsid w:val="00FD7EAA"/>
    <w:rsid w:val="00FE052F"/>
    <w:rsid w:val="00FE05C4"/>
    <w:rsid w:val="00FE07DF"/>
    <w:rsid w:val="00FE1269"/>
    <w:rsid w:val="00FE13A7"/>
    <w:rsid w:val="00FE190E"/>
    <w:rsid w:val="00FE2ED5"/>
    <w:rsid w:val="00FE2F0D"/>
    <w:rsid w:val="00FE346E"/>
    <w:rsid w:val="00FE3AE9"/>
    <w:rsid w:val="00FE3FF7"/>
    <w:rsid w:val="00FE42E2"/>
    <w:rsid w:val="00FE4434"/>
    <w:rsid w:val="00FE45BD"/>
    <w:rsid w:val="00FE4982"/>
    <w:rsid w:val="00FE5026"/>
    <w:rsid w:val="00FE52B0"/>
    <w:rsid w:val="00FE5533"/>
    <w:rsid w:val="00FE6908"/>
    <w:rsid w:val="00FE6B6D"/>
    <w:rsid w:val="00FE6D14"/>
    <w:rsid w:val="00FE6D3E"/>
    <w:rsid w:val="00FE6E70"/>
    <w:rsid w:val="00FE7034"/>
    <w:rsid w:val="00FE7F9D"/>
    <w:rsid w:val="00FF0025"/>
    <w:rsid w:val="00FF0557"/>
    <w:rsid w:val="00FF1175"/>
    <w:rsid w:val="00FF119B"/>
    <w:rsid w:val="00FF14D2"/>
    <w:rsid w:val="00FF18E8"/>
    <w:rsid w:val="00FF21CF"/>
    <w:rsid w:val="00FF258C"/>
    <w:rsid w:val="00FF2F12"/>
    <w:rsid w:val="00FF3346"/>
    <w:rsid w:val="00FF3775"/>
    <w:rsid w:val="00FF3CA0"/>
    <w:rsid w:val="00FF3CD9"/>
    <w:rsid w:val="00FF3EB1"/>
    <w:rsid w:val="00FF413D"/>
    <w:rsid w:val="00FF4152"/>
    <w:rsid w:val="00FF4B9B"/>
    <w:rsid w:val="00FF53A3"/>
    <w:rsid w:val="00FF564E"/>
    <w:rsid w:val="00FF5A27"/>
    <w:rsid w:val="00FF5AE4"/>
    <w:rsid w:val="00FF5C11"/>
    <w:rsid w:val="00FF5E00"/>
    <w:rsid w:val="00FF5F2D"/>
    <w:rsid w:val="00FF6042"/>
    <w:rsid w:val="00FF62B8"/>
    <w:rsid w:val="00FF62EF"/>
    <w:rsid w:val="00FF633F"/>
    <w:rsid w:val="00FF68C1"/>
    <w:rsid w:val="00FF74BB"/>
    <w:rsid w:val="00FF7E59"/>
    <w:rsid w:val="00FF7FAB"/>
    <w:rsid w:val="012170BE"/>
    <w:rsid w:val="012D49C3"/>
    <w:rsid w:val="01353FE3"/>
    <w:rsid w:val="019C0E33"/>
    <w:rsid w:val="01B96473"/>
    <w:rsid w:val="0245D235"/>
    <w:rsid w:val="02B3043A"/>
    <w:rsid w:val="03720910"/>
    <w:rsid w:val="03C5F914"/>
    <w:rsid w:val="03C94A91"/>
    <w:rsid w:val="03FA17B1"/>
    <w:rsid w:val="0407931C"/>
    <w:rsid w:val="04378760"/>
    <w:rsid w:val="043FC1C5"/>
    <w:rsid w:val="048E6D95"/>
    <w:rsid w:val="04A2A480"/>
    <w:rsid w:val="04CDA858"/>
    <w:rsid w:val="04DA324F"/>
    <w:rsid w:val="05A70E84"/>
    <w:rsid w:val="05BF2775"/>
    <w:rsid w:val="05C5E2D7"/>
    <w:rsid w:val="06478BF4"/>
    <w:rsid w:val="06FDCE2B"/>
    <w:rsid w:val="07773CCF"/>
    <w:rsid w:val="0779BB4C"/>
    <w:rsid w:val="08064280"/>
    <w:rsid w:val="081DEB94"/>
    <w:rsid w:val="08573FC5"/>
    <w:rsid w:val="08894120"/>
    <w:rsid w:val="089AEB33"/>
    <w:rsid w:val="08D5A405"/>
    <w:rsid w:val="08E46D08"/>
    <w:rsid w:val="08E5807F"/>
    <w:rsid w:val="08FB8661"/>
    <w:rsid w:val="090F9CE0"/>
    <w:rsid w:val="09222681"/>
    <w:rsid w:val="0945622E"/>
    <w:rsid w:val="09D393A0"/>
    <w:rsid w:val="09D69CDF"/>
    <w:rsid w:val="0ADFBEF3"/>
    <w:rsid w:val="0B13FE7B"/>
    <w:rsid w:val="0B2D2CEC"/>
    <w:rsid w:val="0B733419"/>
    <w:rsid w:val="0BC698BE"/>
    <w:rsid w:val="0C0F73BF"/>
    <w:rsid w:val="0CBFC63B"/>
    <w:rsid w:val="0CC5A0BF"/>
    <w:rsid w:val="0D3F70C1"/>
    <w:rsid w:val="0DC6A6D6"/>
    <w:rsid w:val="0DD28D17"/>
    <w:rsid w:val="0DE54511"/>
    <w:rsid w:val="0DED62A4"/>
    <w:rsid w:val="0E13534E"/>
    <w:rsid w:val="0E54FFC9"/>
    <w:rsid w:val="0EC3922C"/>
    <w:rsid w:val="0EE867A5"/>
    <w:rsid w:val="0F24B1FC"/>
    <w:rsid w:val="0F4D822A"/>
    <w:rsid w:val="0F6E69AF"/>
    <w:rsid w:val="0F9DB048"/>
    <w:rsid w:val="0FB18E7A"/>
    <w:rsid w:val="0FEEAB5F"/>
    <w:rsid w:val="100521A9"/>
    <w:rsid w:val="1088591D"/>
    <w:rsid w:val="10A894A6"/>
    <w:rsid w:val="10C73B08"/>
    <w:rsid w:val="11CAC0B7"/>
    <w:rsid w:val="11E2D7CB"/>
    <w:rsid w:val="11E9E88A"/>
    <w:rsid w:val="1200BBF8"/>
    <w:rsid w:val="12150B0B"/>
    <w:rsid w:val="12DD9731"/>
    <w:rsid w:val="13A9410A"/>
    <w:rsid w:val="141E4AD0"/>
    <w:rsid w:val="1468F35D"/>
    <w:rsid w:val="150C271B"/>
    <w:rsid w:val="15923D84"/>
    <w:rsid w:val="15D9DB8B"/>
    <w:rsid w:val="15EF5975"/>
    <w:rsid w:val="163F8DD5"/>
    <w:rsid w:val="16C11EEF"/>
    <w:rsid w:val="16D94B32"/>
    <w:rsid w:val="17D2DEDA"/>
    <w:rsid w:val="17F6237F"/>
    <w:rsid w:val="187CF749"/>
    <w:rsid w:val="18DD5B92"/>
    <w:rsid w:val="19093357"/>
    <w:rsid w:val="1920EC51"/>
    <w:rsid w:val="19707073"/>
    <w:rsid w:val="1A3671F4"/>
    <w:rsid w:val="1A6B2103"/>
    <w:rsid w:val="1AEF8EAB"/>
    <w:rsid w:val="1B244507"/>
    <w:rsid w:val="1B4FDB6A"/>
    <w:rsid w:val="1B5899BD"/>
    <w:rsid w:val="1B762AB8"/>
    <w:rsid w:val="1B8D4B61"/>
    <w:rsid w:val="1B962A16"/>
    <w:rsid w:val="1BF0E784"/>
    <w:rsid w:val="1C32AA2B"/>
    <w:rsid w:val="1CC2354B"/>
    <w:rsid w:val="1CCBD7CE"/>
    <w:rsid w:val="1CFB6CF3"/>
    <w:rsid w:val="1DB892BA"/>
    <w:rsid w:val="1DD90551"/>
    <w:rsid w:val="1DF16B55"/>
    <w:rsid w:val="1E1B8903"/>
    <w:rsid w:val="1E21FF72"/>
    <w:rsid w:val="1E5137E5"/>
    <w:rsid w:val="1E6B7CEC"/>
    <w:rsid w:val="1E9CB91D"/>
    <w:rsid w:val="1EF6F112"/>
    <w:rsid w:val="1EFE9370"/>
    <w:rsid w:val="1F4B74C0"/>
    <w:rsid w:val="1F83A579"/>
    <w:rsid w:val="1FBE7F89"/>
    <w:rsid w:val="20787B33"/>
    <w:rsid w:val="20A10EFF"/>
    <w:rsid w:val="20E57257"/>
    <w:rsid w:val="22366117"/>
    <w:rsid w:val="225F6C65"/>
    <w:rsid w:val="2277B784"/>
    <w:rsid w:val="22894CFF"/>
    <w:rsid w:val="22FF5D43"/>
    <w:rsid w:val="2315AA1B"/>
    <w:rsid w:val="23684149"/>
    <w:rsid w:val="23869790"/>
    <w:rsid w:val="238F563A"/>
    <w:rsid w:val="2399A6CD"/>
    <w:rsid w:val="23D971E0"/>
    <w:rsid w:val="23F59C1E"/>
    <w:rsid w:val="2413161F"/>
    <w:rsid w:val="2419D5C6"/>
    <w:rsid w:val="24594BD8"/>
    <w:rsid w:val="252F0812"/>
    <w:rsid w:val="25C8A0ED"/>
    <w:rsid w:val="25F8E3A2"/>
    <w:rsid w:val="26E6FE79"/>
    <w:rsid w:val="272F2FAA"/>
    <w:rsid w:val="2730DBA0"/>
    <w:rsid w:val="27D559BE"/>
    <w:rsid w:val="28A7DCDA"/>
    <w:rsid w:val="28EE0A66"/>
    <w:rsid w:val="29445297"/>
    <w:rsid w:val="29EE34FD"/>
    <w:rsid w:val="2A1D3382"/>
    <w:rsid w:val="2A4138C5"/>
    <w:rsid w:val="2A724169"/>
    <w:rsid w:val="2B6C4EE9"/>
    <w:rsid w:val="2B99719E"/>
    <w:rsid w:val="2BAAA6B2"/>
    <w:rsid w:val="2C5C0D72"/>
    <w:rsid w:val="2D92EC1C"/>
    <w:rsid w:val="2D9802F6"/>
    <w:rsid w:val="2D986A76"/>
    <w:rsid w:val="2DF7D97E"/>
    <w:rsid w:val="2E09B4A2"/>
    <w:rsid w:val="2E21F54F"/>
    <w:rsid w:val="2E3BF927"/>
    <w:rsid w:val="2ED700E3"/>
    <w:rsid w:val="2EF5CCAB"/>
    <w:rsid w:val="2F03C13A"/>
    <w:rsid w:val="2F4D67C8"/>
    <w:rsid w:val="2F9519BE"/>
    <w:rsid w:val="3004F199"/>
    <w:rsid w:val="3021E5D9"/>
    <w:rsid w:val="30755036"/>
    <w:rsid w:val="309EB260"/>
    <w:rsid w:val="3115F051"/>
    <w:rsid w:val="314EB55D"/>
    <w:rsid w:val="31B122DF"/>
    <w:rsid w:val="31D801A7"/>
    <w:rsid w:val="31E1191C"/>
    <w:rsid w:val="320FD222"/>
    <w:rsid w:val="326A3079"/>
    <w:rsid w:val="326C3E8C"/>
    <w:rsid w:val="3287194B"/>
    <w:rsid w:val="32BF2B1E"/>
    <w:rsid w:val="32DE9D7D"/>
    <w:rsid w:val="330992D2"/>
    <w:rsid w:val="332A81BD"/>
    <w:rsid w:val="332FFF07"/>
    <w:rsid w:val="336219EC"/>
    <w:rsid w:val="33BACCD2"/>
    <w:rsid w:val="346605DD"/>
    <w:rsid w:val="34D5499D"/>
    <w:rsid w:val="34EA8F90"/>
    <w:rsid w:val="350447A9"/>
    <w:rsid w:val="351B4A9C"/>
    <w:rsid w:val="3577ABA0"/>
    <w:rsid w:val="358780D3"/>
    <w:rsid w:val="358CAD9D"/>
    <w:rsid w:val="359D5879"/>
    <w:rsid w:val="359DB076"/>
    <w:rsid w:val="35F870DF"/>
    <w:rsid w:val="361B037C"/>
    <w:rsid w:val="361C9783"/>
    <w:rsid w:val="365A5A6D"/>
    <w:rsid w:val="36AC4B40"/>
    <w:rsid w:val="3702BBA4"/>
    <w:rsid w:val="3711642F"/>
    <w:rsid w:val="3745B814"/>
    <w:rsid w:val="374762BF"/>
    <w:rsid w:val="376DB76B"/>
    <w:rsid w:val="37C333D0"/>
    <w:rsid w:val="384BA2C5"/>
    <w:rsid w:val="389E05C0"/>
    <w:rsid w:val="39D2A8F6"/>
    <w:rsid w:val="3A158CA5"/>
    <w:rsid w:val="3A94C57E"/>
    <w:rsid w:val="3C4E3C48"/>
    <w:rsid w:val="3C60E5C2"/>
    <w:rsid w:val="3CB41876"/>
    <w:rsid w:val="3CB704D1"/>
    <w:rsid w:val="3DA9886E"/>
    <w:rsid w:val="3DABA57B"/>
    <w:rsid w:val="3E80634F"/>
    <w:rsid w:val="3EAAE50F"/>
    <w:rsid w:val="3EEE3785"/>
    <w:rsid w:val="3FA74E50"/>
    <w:rsid w:val="3FE206B6"/>
    <w:rsid w:val="403570E1"/>
    <w:rsid w:val="4041595A"/>
    <w:rsid w:val="40B457E5"/>
    <w:rsid w:val="4189546D"/>
    <w:rsid w:val="41AE9B2B"/>
    <w:rsid w:val="42D703EC"/>
    <w:rsid w:val="42E8969D"/>
    <w:rsid w:val="42F23335"/>
    <w:rsid w:val="43B00288"/>
    <w:rsid w:val="43BFE17C"/>
    <w:rsid w:val="446852C5"/>
    <w:rsid w:val="44790C93"/>
    <w:rsid w:val="456C3FBB"/>
    <w:rsid w:val="45CC0923"/>
    <w:rsid w:val="45D9513A"/>
    <w:rsid w:val="45EEE6FE"/>
    <w:rsid w:val="465C9E44"/>
    <w:rsid w:val="46D4EA99"/>
    <w:rsid w:val="46FF5CCE"/>
    <w:rsid w:val="472DB344"/>
    <w:rsid w:val="47956DB2"/>
    <w:rsid w:val="47C3A19B"/>
    <w:rsid w:val="484692C9"/>
    <w:rsid w:val="48F0A8E5"/>
    <w:rsid w:val="49489ABD"/>
    <w:rsid w:val="49566954"/>
    <w:rsid w:val="495DA85E"/>
    <w:rsid w:val="49E0B9AB"/>
    <w:rsid w:val="4A5C37FF"/>
    <w:rsid w:val="4A9D4451"/>
    <w:rsid w:val="4A9F7DFC"/>
    <w:rsid w:val="4AE3FD01"/>
    <w:rsid w:val="4AFB095F"/>
    <w:rsid w:val="4B23EFCC"/>
    <w:rsid w:val="4B2A3D88"/>
    <w:rsid w:val="4B30D636"/>
    <w:rsid w:val="4B86B1E5"/>
    <w:rsid w:val="4B9C8042"/>
    <w:rsid w:val="4BB0DD67"/>
    <w:rsid w:val="4BCABD86"/>
    <w:rsid w:val="4BF50934"/>
    <w:rsid w:val="4C0B3C04"/>
    <w:rsid w:val="4C5081B5"/>
    <w:rsid w:val="4D3C726B"/>
    <w:rsid w:val="4D422B48"/>
    <w:rsid w:val="4EA47FA6"/>
    <w:rsid w:val="4EA6015C"/>
    <w:rsid w:val="4EA89F8D"/>
    <w:rsid w:val="4EE0EB9F"/>
    <w:rsid w:val="4F00E25C"/>
    <w:rsid w:val="4F4EE0F2"/>
    <w:rsid w:val="4F6F0483"/>
    <w:rsid w:val="500BF847"/>
    <w:rsid w:val="509FD4BA"/>
    <w:rsid w:val="50E15835"/>
    <w:rsid w:val="51380C4B"/>
    <w:rsid w:val="51644706"/>
    <w:rsid w:val="519E44FF"/>
    <w:rsid w:val="51F19EE8"/>
    <w:rsid w:val="521A5555"/>
    <w:rsid w:val="528C873B"/>
    <w:rsid w:val="52966A50"/>
    <w:rsid w:val="52C1B542"/>
    <w:rsid w:val="52E7781D"/>
    <w:rsid w:val="53026E04"/>
    <w:rsid w:val="53228EC4"/>
    <w:rsid w:val="545FF075"/>
    <w:rsid w:val="5463B6D5"/>
    <w:rsid w:val="547B0286"/>
    <w:rsid w:val="54C40A8A"/>
    <w:rsid w:val="54D2FADA"/>
    <w:rsid w:val="54E1420E"/>
    <w:rsid w:val="55854A79"/>
    <w:rsid w:val="55CC854D"/>
    <w:rsid w:val="55DB249E"/>
    <w:rsid w:val="55DEC5A8"/>
    <w:rsid w:val="56023198"/>
    <w:rsid w:val="5627C89D"/>
    <w:rsid w:val="56734D72"/>
    <w:rsid w:val="5704331E"/>
    <w:rsid w:val="572FB66E"/>
    <w:rsid w:val="57552193"/>
    <w:rsid w:val="57666B4A"/>
    <w:rsid w:val="577DBE6D"/>
    <w:rsid w:val="57C28DFB"/>
    <w:rsid w:val="57D18AF7"/>
    <w:rsid w:val="57E05A5F"/>
    <w:rsid w:val="581C4C05"/>
    <w:rsid w:val="58A90948"/>
    <w:rsid w:val="58D0F8B1"/>
    <w:rsid w:val="593F6FEF"/>
    <w:rsid w:val="59465BB6"/>
    <w:rsid w:val="596058F7"/>
    <w:rsid w:val="59767655"/>
    <w:rsid w:val="5A01627A"/>
    <w:rsid w:val="5A081C39"/>
    <w:rsid w:val="5A1C36E9"/>
    <w:rsid w:val="5A20D9E3"/>
    <w:rsid w:val="5A60B35F"/>
    <w:rsid w:val="5A75C4E3"/>
    <w:rsid w:val="5A90A05E"/>
    <w:rsid w:val="5B76FAFB"/>
    <w:rsid w:val="5B8A4CFB"/>
    <w:rsid w:val="5C3D7B8B"/>
    <w:rsid w:val="5C54F1C6"/>
    <w:rsid w:val="5C78A539"/>
    <w:rsid w:val="5CA3905E"/>
    <w:rsid w:val="5CC7425A"/>
    <w:rsid w:val="5CE84DB9"/>
    <w:rsid w:val="5D051A54"/>
    <w:rsid w:val="5D0B8F84"/>
    <w:rsid w:val="5D7616C0"/>
    <w:rsid w:val="5D77C158"/>
    <w:rsid w:val="5DA387CC"/>
    <w:rsid w:val="5DBD8904"/>
    <w:rsid w:val="5E1D6756"/>
    <w:rsid w:val="5E5CAFBB"/>
    <w:rsid w:val="5E5F6391"/>
    <w:rsid w:val="5EB0095D"/>
    <w:rsid w:val="5F4C14F1"/>
    <w:rsid w:val="5F6F24D2"/>
    <w:rsid w:val="5F84627A"/>
    <w:rsid w:val="606F86C7"/>
    <w:rsid w:val="60995EB5"/>
    <w:rsid w:val="60EE46C6"/>
    <w:rsid w:val="610EF121"/>
    <w:rsid w:val="6160D668"/>
    <w:rsid w:val="6201F4FC"/>
    <w:rsid w:val="622B8CF3"/>
    <w:rsid w:val="62A98701"/>
    <w:rsid w:val="6347663D"/>
    <w:rsid w:val="63ABB446"/>
    <w:rsid w:val="63D067B8"/>
    <w:rsid w:val="63D3BC0D"/>
    <w:rsid w:val="6413CC35"/>
    <w:rsid w:val="641B7462"/>
    <w:rsid w:val="641EA554"/>
    <w:rsid w:val="64D9F551"/>
    <w:rsid w:val="656858C4"/>
    <w:rsid w:val="65921A01"/>
    <w:rsid w:val="65A10D4A"/>
    <w:rsid w:val="6758C0DD"/>
    <w:rsid w:val="675A1B60"/>
    <w:rsid w:val="680D580B"/>
    <w:rsid w:val="6844455E"/>
    <w:rsid w:val="685DBFE4"/>
    <w:rsid w:val="68661A04"/>
    <w:rsid w:val="68B292F8"/>
    <w:rsid w:val="68B36738"/>
    <w:rsid w:val="68E439CC"/>
    <w:rsid w:val="6906397C"/>
    <w:rsid w:val="691EC628"/>
    <w:rsid w:val="69354754"/>
    <w:rsid w:val="69936F80"/>
    <w:rsid w:val="6A3CE322"/>
    <w:rsid w:val="6A4ACC4B"/>
    <w:rsid w:val="6AE261A4"/>
    <w:rsid w:val="6BB83553"/>
    <w:rsid w:val="6BBF68D5"/>
    <w:rsid w:val="6C781EED"/>
    <w:rsid w:val="6C80839D"/>
    <w:rsid w:val="6CD7B36F"/>
    <w:rsid w:val="6CDEC706"/>
    <w:rsid w:val="6D31B7B4"/>
    <w:rsid w:val="6D5C1C57"/>
    <w:rsid w:val="6D9BDE0E"/>
    <w:rsid w:val="6DB1FF44"/>
    <w:rsid w:val="6E45E7EC"/>
    <w:rsid w:val="6E7E55BA"/>
    <w:rsid w:val="6E919B58"/>
    <w:rsid w:val="6E9C4BE3"/>
    <w:rsid w:val="6F9580F0"/>
    <w:rsid w:val="6FA4218B"/>
    <w:rsid w:val="701DFAF4"/>
    <w:rsid w:val="7042722D"/>
    <w:rsid w:val="707A49AB"/>
    <w:rsid w:val="708FD175"/>
    <w:rsid w:val="709746FC"/>
    <w:rsid w:val="70AA3C60"/>
    <w:rsid w:val="70F3AF25"/>
    <w:rsid w:val="71092FF5"/>
    <w:rsid w:val="712C4B16"/>
    <w:rsid w:val="716D3B4D"/>
    <w:rsid w:val="71B33BF8"/>
    <w:rsid w:val="71C49B15"/>
    <w:rsid w:val="71E1C02A"/>
    <w:rsid w:val="71FB1001"/>
    <w:rsid w:val="720309EC"/>
    <w:rsid w:val="721DB05E"/>
    <w:rsid w:val="725F79D9"/>
    <w:rsid w:val="72E51279"/>
    <w:rsid w:val="7319F264"/>
    <w:rsid w:val="731D3A1F"/>
    <w:rsid w:val="73989E42"/>
    <w:rsid w:val="7448E799"/>
    <w:rsid w:val="7449D5E9"/>
    <w:rsid w:val="74C4F459"/>
    <w:rsid w:val="74DD56AB"/>
    <w:rsid w:val="74E095F1"/>
    <w:rsid w:val="74F38FE8"/>
    <w:rsid w:val="74FF4558"/>
    <w:rsid w:val="75E25053"/>
    <w:rsid w:val="75F6DD5B"/>
    <w:rsid w:val="760099E0"/>
    <w:rsid w:val="766D4429"/>
    <w:rsid w:val="7675A65A"/>
    <w:rsid w:val="76A9704E"/>
    <w:rsid w:val="76BE33A7"/>
    <w:rsid w:val="7733796F"/>
    <w:rsid w:val="775B26E2"/>
    <w:rsid w:val="777FF465"/>
    <w:rsid w:val="77899496"/>
    <w:rsid w:val="77A8DFC7"/>
    <w:rsid w:val="77C1412D"/>
    <w:rsid w:val="7824A6BB"/>
    <w:rsid w:val="7829625F"/>
    <w:rsid w:val="7850CC68"/>
    <w:rsid w:val="788AEB44"/>
    <w:rsid w:val="78A2719D"/>
    <w:rsid w:val="78DE9AB3"/>
    <w:rsid w:val="791013EB"/>
    <w:rsid w:val="79E37DBB"/>
    <w:rsid w:val="7A172B20"/>
    <w:rsid w:val="7AEA2D77"/>
    <w:rsid w:val="7B342123"/>
    <w:rsid w:val="7BB98186"/>
    <w:rsid w:val="7BBAD710"/>
    <w:rsid w:val="7BE8070F"/>
    <w:rsid w:val="7BF36229"/>
    <w:rsid w:val="7C2D26F3"/>
    <w:rsid w:val="7C3B266A"/>
    <w:rsid w:val="7CAD82D4"/>
    <w:rsid w:val="7D52BC4A"/>
    <w:rsid w:val="7D9FB0A0"/>
    <w:rsid w:val="7E46EAF0"/>
    <w:rsid w:val="7EC13C3C"/>
    <w:rsid w:val="7ECE87DE"/>
    <w:rsid w:val="7EDCD260"/>
    <w:rsid w:val="7EEEDFAB"/>
    <w:rsid w:val="7EFB35AB"/>
    <w:rsid w:val="7F22C622"/>
    <w:rsid w:val="7F6E8781"/>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C64F1"/>
  <w15:chartTrackingRefBased/>
  <w15:docId w15:val="{EAF65458-D178-43DD-ADE0-B7BC68993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DB6"/>
    <w:pPr>
      <w:spacing w:line="360" w:lineRule="auto"/>
      <w:jc w:val="both"/>
    </w:pPr>
    <w:rPr>
      <w:rFonts w:ascii="Times New Roman" w:hAnsi="Times New Roman"/>
      <w:kern w:val="0"/>
      <w:szCs w:val="22"/>
      <w:lang w:val="en-GB"/>
      <w14:ligatures w14:val="none"/>
    </w:rPr>
  </w:style>
  <w:style w:type="paragraph" w:styleId="Heading1">
    <w:name w:val="heading 1"/>
    <w:basedOn w:val="Normal"/>
    <w:next w:val="Normal"/>
    <w:link w:val="Heading1Char"/>
    <w:uiPriority w:val="9"/>
    <w:qFormat/>
    <w:rsid w:val="00746380"/>
    <w:pPr>
      <w:keepNext/>
      <w:keepLines/>
      <w:spacing w:before="360" w:after="80" w:line="278" w:lineRule="auto"/>
      <w:jc w:val="left"/>
      <w:outlineLvl w:val="0"/>
    </w:pPr>
    <w:rPr>
      <w:rFonts w:eastAsiaTheme="majorEastAsia" w:cstheme="majorBidi"/>
      <w:b/>
      <w:kern w:val="2"/>
      <w:sz w:val="32"/>
      <w:szCs w:val="40"/>
      <w:lang w:val="en-MY"/>
      <w14:ligatures w14:val="standardContextual"/>
    </w:rPr>
  </w:style>
  <w:style w:type="paragraph" w:styleId="Heading2">
    <w:name w:val="heading 2"/>
    <w:basedOn w:val="Normal"/>
    <w:next w:val="Normal"/>
    <w:link w:val="Heading2Char"/>
    <w:uiPriority w:val="9"/>
    <w:unhideWhenUsed/>
    <w:qFormat/>
    <w:rsid w:val="00746380"/>
    <w:pPr>
      <w:keepNext/>
      <w:keepLines/>
      <w:spacing w:before="160" w:after="80" w:line="278" w:lineRule="auto"/>
      <w:jc w:val="left"/>
      <w:outlineLvl w:val="1"/>
    </w:pPr>
    <w:rPr>
      <w:rFonts w:eastAsiaTheme="majorEastAsia" w:cstheme="majorBidi"/>
      <w:b/>
      <w:kern w:val="2"/>
      <w:sz w:val="30"/>
      <w:szCs w:val="32"/>
      <w:lang w:val="en-MY"/>
      <w14:ligatures w14:val="standardContextual"/>
    </w:rPr>
  </w:style>
  <w:style w:type="paragraph" w:styleId="Heading3">
    <w:name w:val="heading 3"/>
    <w:basedOn w:val="Normal"/>
    <w:next w:val="Normal"/>
    <w:link w:val="Heading3Char"/>
    <w:uiPriority w:val="9"/>
    <w:unhideWhenUsed/>
    <w:qFormat/>
    <w:rsid w:val="00746380"/>
    <w:pPr>
      <w:keepNext/>
      <w:keepLines/>
      <w:spacing w:before="160" w:after="80" w:line="278" w:lineRule="auto"/>
      <w:jc w:val="left"/>
      <w:outlineLvl w:val="2"/>
    </w:pPr>
    <w:rPr>
      <w:rFonts w:eastAsiaTheme="majorEastAsia" w:cstheme="majorBidi"/>
      <w:b/>
      <w:kern w:val="2"/>
      <w:sz w:val="28"/>
      <w:szCs w:val="28"/>
      <w:lang w:val="en-MY"/>
      <w14:ligatures w14:val="standardContextual"/>
    </w:rPr>
  </w:style>
  <w:style w:type="paragraph" w:styleId="Heading4">
    <w:name w:val="heading 4"/>
    <w:basedOn w:val="Normal"/>
    <w:next w:val="Normal"/>
    <w:link w:val="Heading4Char"/>
    <w:uiPriority w:val="9"/>
    <w:unhideWhenUsed/>
    <w:qFormat/>
    <w:rsid w:val="000C0699"/>
    <w:pPr>
      <w:keepNext/>
      <w:keepLines/>
      <w:spacing w:before="80" w:after="40" w:line="278" w:lineRule="auto"/>
      <w:jc w:val="left"/>
      <w:outlineLvl w:val="3"/>
    </w:pPr>
    <w:rPr>
      <w:rFonts w:eastAsiaTheme="majorEastAsia" w:cstheme="majorBidi"/>
      <w:b/>
      <w:iCs/>
      <w:kern w:val="2"/>
      <w:sz w:val="28"/>
      <w:szCs w:val="24"/>
      <w:lang w:val="en-MY"/>
      <w14:ligatures w14:val="standardContextual"/>
    </w:rPr>
  </w:style>
  <w:style w:type="paragraph" w:styleId="Heading5">
    <w:name w:val="heading 5"/>
    <w:basedOn w:val="Normal"/>
    <w:next w:val="Normal"/>
    <w:link w:val="Heading5Char"/>
    <w:uiPriority w:val="9"/>
    <w:semiHidden/>
    <w:unhideWhenUsed/>
    <w:qFormat/>
    <w:rsid w:val="00275E59"/>
    <w:pPr>
      <w:keepNext/>
      <w:keepLines/>
      <w:spacing w:before="80" w:after="40" w:line="278" w:lineRule="auto"/>
      <w:jc w:val="left"/>
      <w:outlineLvl w:val="4"/>
    </w:pPr>
    <w:rPr>
      <w:rFonts w:asciiTheme="minorHAnsi" w:eastAsiaTheme="majorEastAsia" w:hAnsiTheme="minorHAnsi" w:cstheme="majorBidi"/>
      <w:color w:val="0F4761" w:themeColor="accent1" w:themeShade="BF"/>
      <w:kern w:val="2"/>
      <w:szCs w:val="24"/>
      <w:lang w:val="en-MY"/>
      <w14:ligatures w14:val="standardContextual"/>
    </w:rPr>
  </w:style>
  <w:style w:type="paragraph" w:styleId="Heading6">
    <w:name w:val="heading 6"/>
    <w:basedOn w:val="Normal"/>
    <w:next w:val="Normal"/>
    <w:link w:val="Heading6Char"/>
    <w:uiPriority w:val="9"/>
    <w:semiHidden/>
    <w:unhideWhenUsed/>
    <w:qFormat/>
    <w:rsid w:val="00275E59"/>
    <w:pPr>
      <w:keepNext/>
      <w:keepLines/>
      <w:spacing w:before="40" w:after="0" w:line="278" w:lineRule="auto"/>
      <w:jc w:val="left"/>
      <w:outlineLvl w:val="5"/>
    </w:pPr>
    <w:rPr>
      <w:rFonts w:asciiTheme="minorHAnsi" w:eastAsiaTheme="majorEastAsia" w:hAnsiTheme="minorHAnsi" w:cstheme="majorBidi"/>
      <w:i/>
      <w:iCs/>
      <w:color w:val="595959" w:themeColor="text1" w:themeTint="A6"/>
      <w:kern w:val="2"/>
      <w:szCs w:val="24"/>
      <w:lang w:val="en-MY"/>
      <w14:ligatures w14:val="standardContextual"/>
    </w:rPr>
  </w:style>
  <w:style w:type="paragraph" w:styleId="Heading7">
    <w:name w:val="heading 7"/>
    <w:basedOn w:val="Normal"/>
    <w:next w:val="Normal"/>
    <w:link w:val="Heading7Char"/>
    <w:uiPriority w:val="9"/>
    <w:semiHidden/>
    <w:unhideWhenUsed/>
    <w:qFormat/>
    <w:rsid w:val="00275E59"/>
    <w:pPr>
      <w:keepNext/>
      <w:keepLines/>
      <w:spacing w:before="40" w:after="0" w:line="278" w:lineRule="auto"/>
      <w:jc w:val="left"/>
      <w:outlineLvl w:val="6"/>
    </w:pPr>
    <w:rPr>
      <w:rFonts w:asciiTheme="minorHAnsi" w:eastAsiaTheme="majorEastAsia" w:hAnsiTheme="minorHAnsi" w:cstheme="majorBidi"/>
      <w:color w:val="595959" w:themeColor="text1" w:themeTint="A6"/>
      <w:kern w:val="2"/>
      <w:szCs w:val="24"/>
      <w:lang w:val="en-MY"/>
      <w14:ligatures w14:val="standardContextual"/>
    </w:rPr>
  </w:style>
  <w:style w:type="paragraph" w:styleId="Heading8">
    <w:name w:val="heading 8"/>
    <w:basedOn w:val="Normal"/>
    <w:next w:val="Normal"/>
    <w:link w:val="Heading8Char"/>
    <w:uiPriority w:val="9"/>
    <w:semiHidden/>
    <w:unhideWhenUsed/>
    <w:qFormat/>
    <w:rsid w:val="00275E59"/>
    <w:pPr>
      <w:keepNext/>
      <w:keepLines/>
      <w:spacing w:after="0" w:line="278" w:lineRule="auto"/>
      <w:jc w:val="left"/>
      <w:outlineLvl w:val="7"/>
    </w:pPr>
    <w:rPr>
      <w:rFonts w:asciiTheme="minorHAnsi" w:eastAsiaTheme="majorEastAsia" w:hAnsiTheme="minorHAnsi" w:cstheme="majorBidi"/>
      <w:i/>
      <w:iCs/>
      <w:color w:val="272727" w:themeColor="text1" w:themeTint="D8"/>
      <w:kern w:val="2"/>
      <w:szCs w:val="24"/>
      <w:lang w:val="en-MY"/>
      <w14:ligatures w14:val="standardContextual"/>
    </w:rPr>
  </w:style>
  <w:style w:type="paragraph" w:styleId="Heading9">
    <w:name w:val="heading 9"/>
    <w:basedOn w:val="Normal"/>
    <w:next w:val="Normal"/>
    <w:link w:val="Heading9Char"/>
    <w:uiPriority w:val="9"/>
    <w:semiHidden/>
    <w:unhideWhenUsed/>
    <w:qFormat/>
    <w:rsid w:val="00275E59"/>
    <w:pPr>
      <w:keepNext/>
      <w:keepLines/>
      <w:spacing w:after="0" w:line="278" w:lineRule="auto"/>
      <w:jc w:val="left"/>
      <w:outlineLvl w:val="8"/>
    </w:pPr>
    <w:rPr>
      <w:rFonts w:asciiTheme="minorHAnsi" w:eastAsiaTheme="majorEastAsia" w:hAnsiTheme="minorHAnsi" w:cstheme="majorBidi"/>
      <w:color w:val="272727" w:themeColor="text1" w:themeTint="D8"/>
      <w:kern w:val="2"/>
      <w:szCs w:val="24"/>
      <w:lang w:val="en-MY"/>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380"/>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746380"/>
    <w:rPr>
      <w:rFonts w:ascii="Times New Roman" w:eastAsiaTheme="majorEastAsia" w:hAnsi="Times New Roman" w:cstheme="majorBidi"/>
      <w:b/>
      <w:sz w:val="30"/>
      <w:szCs w:val="32"/>
    </w:rPr>
  </w:style>
  <w:style w:type="character" w:customStyle="1" w:styleId="Heading3Char">
    <w:name w:val="Heading 3 Char"/>
    <w:basedOn w:val="DefaultParagraphFont"/>
    <w:link w:val="Heading3"/>
    <w:uiPriority w:val="9"/>
    <w:rsid w:val="00746380"/>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0C0699"/>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semiHidden/>
    <w:rsid w:val="00275E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5E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5E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5E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5E59"/>
    <w:rPr>
      <w:rFonts w:eastAsiaTheme="majorEastAsia" w:cstheme="majorBidi"/>
      <w:color w:val="272727" w:themeColor="text1" w:themeTint="D8"/>
    </w:rPr>
  </w:style>
  <w:style w:type="paragraph" w:styleId="Title">
    <w:name w:val="Title"/>
    <w:basedOn w:val="Normal"/>
    <w:next w:val="Normal"/>
    <w:link w:val="TitleChar"/>
    <w:uiPriority w:val="10"/>
    <w:qFormat/>
    <w:rsid w:val="00275E59"/>
    <w:pPr>
      <w:spacing w:after="80" w:line="240" w:lineRule="auto"/>
      <w:contextualSpacing/>
      <w:jc w:val="left"/>
    </w:pPr>
    <w:rPr>
      <w:rFonts w:asciiTheme="majorHAnsi" w:eastAsiaTheme="majorEastAsia" w:hAnsiTheme="majorHAnsi" w:cstheme="majorBidi"/>
      <w:spacing w:val="-10"/>
      <w:kern w:val="28"/>
      <w:sz w:val="56"/>
      <w:szCs w:val="56"/>
      <w:lang w:val="en-MY"/>
      <w14:ligatures w14:val="standardContextual"/>
    </w:rPr>
  </w:style>
  <w:style w:type="character" w:customStyle="1" w:styleId="TitleChar">
    <w:name w:val="Title Char"/>
    <w:basedOn w:val="DefaultParagraphFont"/>
    <w:link w:val="Title"/>
    <w:uiPriority w:val="10"/>
    <w:rsid w:val="00275E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5E59"/>
    <w:pPr>
      <w:numPr>
        <w:ilvl w:val="1"/>
      </w:numPr>
      <w:spacing w:line="278" w:lineRule="auto"/>
      <w:jc w:val="left"/>
    </w:pPr>
    <w:rPr>
      <w:rFonts w:asciiTheme="minorHAnsi" w:eastAsiaTheme="majorEastAsia" w:hAnsiTheme="minorHAnsi" w:cstheme="majorBidi"/>
      <w:color w:val="595959" w:themeColor="text1" w:themeTint="A6"/>
      <w:spacing w:val="15"/>
      <w:kern w:val="2"/>
      <w:sz w:val="28"/>
      <w:szCs w:val="28"/>
      <w:lang w:val="en-MY"/>
      <w14:ligatures w14:val="standardContextual"/>
    </w:rPr>
  </w:style>
  <w:style w:type="character" w:customStyle="1" w:styleId="SubtitleChar">
    <w:name w:val="Subtitle Char"/>
    <w:basedOn w:val="DefaultParagraphFont"/>
    <w:link w:val="Subtitle"/>
    <w:uiPriority w:val="11"/>
    <w:rsid w:val="00275E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5E59"/>
    <w:pPr>
      <w:spacing w:before="160" w:line="278" w:lineRule="auto"/>
      <w:jc w:val="center"/>
    </w:pPr>
    <w:rPr>
      <w:rFonts w:asciiTheme="minorHAnsi" w:hAnsiTheme="minorHAnsi"/>
      <w:i/>
      <w:iCs/>
      <w:color w:val="404040" w:themeColor="text1" w:themeTint="BF"/>
      <w:kern w:val="2"/>
      <w:szCs w:val="24"/>
      <w:lang w:val="en-MY"/>
      <w14:ligatures w14:val="standardContextual"/>
    </w:rPr>
  </w:style>
  <w:style w:type="character" w:customStyle="1" w:styleId="QuoteChar">
    <w:name w:val="Quote Char"/>
    <w:basedOn w:val="DefaultParagraphFont"/>
    <w:link w:val="Quote"/>
    <w:uiPriority w:val="29"/>
    <w:rsid w:val="00275E59"/>
    <w:rPr>
      <w:i/>
      <w:iCs/>
      <w:color w:val="404040" w:themeColor="text1" w:themeTint="BF"/>
    </w:rPr>
  </w:style>
  <w:style w:type="paragraph" w:styleId="ListParagraph">
    <w:name w:val="List Paragraph"/>
    <w:basedOn w:val="Normal"/>
    <w:uiPriority w:val="34"/>
    <w:qFormat/>
    <w:rsid w:val="00275E59"/>
    <w:pPr>
      <w:spacing w:line="278" w:lineRule="auto"/>
      <w:ind w:left="720"/>
      <w:contextualSpacing/>
      <w:jc w:val="left"/>
    </w:pPr>
    <w:rPr>
      <w:rFonts w:asciiTheme="minorHAnsi" w:hAnsiTheme="minorHAnsi"/>
      <w:kern w:val="2"/>
      <w:szCs w:val="24"/>
      <w:lang w:val="en-MY"/>
      <w14:ligatures w14:val="standardContextual"/>
    </w:rPr>
  </w:style>
  <w:style w:type="character" w:styleId="IntenseEmphasis">
    <w:name w:val="Intense Emphasis"/>
    <w:basedOn w:val="DefaultParagraphFont"/>
    <w:uiPriority w:val="21"/>
    <w:qFormat/>
    <w:rsid w:val="00275E59"/>
    <w:rPr>
      <w:i/>
      <w:iCs/>
      <w:color w:val="0F4761" w:themeColor="accent1" w:themeShade="BF"/>
    </w:rPr>
  </w:style>
  <w:style w:type="paragraph" w:styleId="IntenseQuote">
    <w:name w:val="Intense Quote"/>
    <w:basedOn w:val="Normal"/>
    <w:next w:val="Normal"/>
    <w:link w:val="IntenseQuoteChar"/>
    <w:uiPriority w:val="30"/>
    <w:qFormat/>
    <w:rsid w:val="00275E59"/>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hAnsiTheme="minorHAnsi"/>
      <w:i/>
      <w:iCs/>
      <w:color w:val="0F4761" w:themeColor="accent1" w:themeShade="BF"/>
      <w:kern w:val="2"/>
      <w:szCs w:val="24"/>
      <w:lang w:val="en-MY"/>
      <w14:ligatures w14:val="standardContextual"/>
    </w:rPr>
  </w:style>
  <w:style w:type="character" w:customStyle="1" w:styleId="IntenseQuoteChar">
    <w:name w:val="Intense Quote Char"/>
    <w:basedOn w:val="DefaultParagraphFont"/>
    <w:link w:val="IntenseQuote"/>
    <w:uiPriority w:val="30"/>
    <w:rsid w:val="00275E59"/>
    <w:rPr>
      <w:i/>
      <w:iCs/>
      <w:color w:val="0F4761" w:themeColor="accent1" w:themeShade="BF"/>
    </w:rPr>
  </w:style>
  <w:style w:type="character" w:styleId="IntenseReference">
    <w:name w:val="Intense Reference"/>
    <w:basedOn w:val="DefaultParagraphFont"/>
    <w:uiPriority w:val="32"/>
    <w:qFormat/>
    <w:rsid w:val="00275E59"/>
    <w:rPr>
      <w:b/>
      <w:bCs/>
      <w:smallCaps/>
      <w:color w:val="0F4761" w:themeColor="accent1" w:themeShade="BF"/>
      <w:spacing w:val="5"/>
    </w:rPr>
  </w:style>
  <w:style w:type="paragraph" w:styleId="Header">
    <w:name w:val="header"/>
    <w:basedOn w:val="Normal"/>
    <w:link w:val="HeaderChar"/>
    <w:unhideWhenUsed/>
    <w:rsid w:val="0065123A"/>
    <w:pPr>
      <w:tabs>
        <w:tab w:val="center" w:pos="4513"/>
        <w:tab w:val="right" w:pos="9026"/>
      </w:tabs>
      <w:spacing w:after="0" w:line="240" w:lineRule="auto"/>
    </w:pPr>
  </w:style>
  <w:style w:type="character" w:customStyle="1" w:styleId="HeaderChar">
    <w:name w:val="Header Char"/>
    <w:basedOn w:val="DefaultParagraphFont"/>
    <w:link w:val="Header"/>
    <w:rsid w:val="0065123A"/>
    <w:rPr>
      <w:rFonts w:ascii="Times New Roman" w:hAnsi="Times New Roman"/>
      <w:kern w:val="0"/>
      <w:szCs w:val="22"/>
      <w:lang w:val="en-GB"/>
      <w14:ligatures w14:val="none"/>
    </w:rPr>
  </w:style>
  <w:style w:type="paragraph" w:styleId="Footer">
    <w:name w:val="footer"/>
    <w:basedOn w:val="Normal"/>
    <w:link w:val="FooterChar"/>
    <w:unhideWhenUsed/>
    <w:rsid w:val="0065123A"/>
    <w:pPr>
      <w:tabs>
        <w:tab w:val="center" w:pos="4513"/>
        <w:tab w:val="right" w:pos="9026"/>
      </w:tabs>
      <w:spacing w:after="0" w:line="240" w:lineRule="auto"/>
    </w:pPr>
  </w:style>
  <w:style w:type="character" w:customStyle="1" w:styleId="FooterChar">
    <w:name w:val="Footer Char"/>
    <w:basedOn w:val="DefaultParagraphFont"/>
    <w:link w:val="Footer"/>
    <w:rsid w:val="0065123A"/>
    <w:rPr>
      <w:rFonts w:ascii="Times New Roman" w:hAnsi="Times New Roman"/>
      <w:kern w:val="0"/>
      <w:szCs w:val="22"/>
      <w:lang w:val="en-GB"/>
      <w14:ligatures w14:val="none"/>
    </w:rPr>
  </w:style>
  <w:style w:type="character" w:styleId="PageNumber">
    <w:name w:val="page number"/>
    <w:basedOn w:val="DefaultParagraphFont"/>
    <w:rsid w:val="0065123A"/>
  </w:style>
  <w:style w:type="paragraph" w:styleId="TOCHeading">
    <w:name w:val="TOC Heading"/>
    <w:basedOn w:val="Heading1"/>
    <w:next w:val="Normal"/>
    <w:uiPriority w:val="39"/>
    <w:unhideWhenUsed/>
    <w:qFormat/>
    <w:rsid w:val="009A3A21"/>
    <w:pPr>
      <w:spacing w:before="240" w:after="0" w:line="259" w:lineRule="auto"/>
      <w:outlineLvl w:val="9"/>
    </w:pPr>
    <w:rPr>
      <w:rFonts w:asciiTheme="majorHAnsi" w:hAnsiTheme="majorHAnsi"/>
      <w:b w:val="0"/>
      <w:color w:val="0F4761" w:themeColor="accent1" w:themeShade="BF"/>
      <w:kern w:val="0"/>
      <w:szCs w:val="32"/>
      <w:lang w:val="en-US" w:eastAsia="en-US"/>
      <w14:ligatures w14:val="none"/>
    </w:rPr>
  </w:style>
  <w:style w:type="paragraph" w:styleId="TOC1">
    <w:name w:val="toc 1"/>
    <w:basedOn w:val="Normal"/>
    <w:next w:val="Normal"/>
    <w:autoRedefine/>
    <w:uiPriority w:val="39"/>
    <w:unhideWhenUsed/>
    <w:qFormat/>
    <w:rsid w:val="00D060B5"/>
    <w:pPr>
      <w:spacing w:after="100"/>
    </w:pPr>
  </w:style>
  <w:style w:type="paragraph" w:styleId="TOC2">
    <w:name w:val="toc 2"/>
    <w:basedOn w:val="Normal"/>
    <w:next w:val="Normal"/>
    <w:autoRedefine/>
    <w:uiPriority w:val="39"/>
    <w:unhideWhenUsed/>
    <w:rsid w:val="009A3A21"/>
    <w:pPr>
      <w:spacing w:after="100"/>
      <w:ind w:left="240"/>
    </w:pPr>
  </w:style>
  <w:style w:type="paragraph" w:styleId="TOC3">
    <w:name w:val="toc 3"/>
    <w:basedOn w:val="Normal"/>
    <w:next w:val="Normal"/>
    <w:autoRedefine/>
    <w:uiPriority w:val="39"/>
    <w:unhideWhenUsed/>
    <w:rsid w:val="009A3A21"/>
    <w:pPr>
      <w:spacing w:after="100"/>
      <w:ind w:left="480"/>
    </w:pPr>
  </w:style>
  <w:style w:type="character" w:styleId="Hyperlink">
    <w:name w:val="Hyperlink"/>
    <w:basedOn w:val="DefaultParagraphFont"/>
    <w:uiPriority w:val="99"/>
    <w:unhideWhenUsed/>
    <w:rsid w:val="009A3A21"/>
    <w:rPr>
      <w:color w:val="467886" w:themeColor="hyperlink"/>
      <w:u w:val="single"/>
    </w:rPr>
  </w:style>
  <w:style w:type="paragraph" w:styleId="Caption">
    <w:name w:val="caption"/>
    <w:basedOn w:val="Normal"/>
    <w:next w:val="Normal"/>
    <w:uiPriority w:val="35"/>
    <w:unhideWhenUsed/>
    <w:qFormat/>
    <w:rsid w:val="009C1503"/>
    <w:pPr>
      <w:spacing w:after="200" w:line="240" w:lineRule="auto"/>
      <w:jc w:val="center"/>
    </w:pPr>
    <w:rPr>
      <w:b/>
      <w:i/>
      <w:iCs/>
      <w:color w:val="000000" w:themeColor="text1"/>
      <w:sz w:val="18"/>
      <w:szCs w:val="18"/>
    </w:rPr>
  </w:style>
  <w:style w:type="table" w:styleId="TableGrid">
    <w:name w:val="Table Grid"/>
    <w:basedOn w:val="TableNormal"/>
    <w:uiPriority w:val="59"/>
    <w:rsid w:val="00E625DC"/>
    <w:pPr>
      <w:spacing w:after="0" w:line="240" w:lineRule="auto"/>
    </w:pPr>
    <w:rPr>
      <w:kern w:val="0"/>
      <w:sz w:val="22"/>
      <w:szCs w:val="22"/>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unhideWhenUsed/>
    <w:rsid w:val="004239D3"/>
    <w:pPr>
      <w:spacing w:after="120"/>
    </w:pPr>
  </w:style>
  <w:style w:type="character" w:customStyle="1" w:styleId="BodyTextChar">
    <w:name w:val="Body Text Char"/>
    <w:basedOn w:val="DefaultParagraphFont"/>
    <w:link w:val="BodyText"/>
    <w:uiPriority w:val="99"/>
    <w:rsid w:val="004239D3"/>
    <w:rPr>
      <w:rFonts w:ascii="Times New Roman" w:hAnsi="Times New Roman"/>
      <w:kern w:val="0"/>
      <w:szCs w:val="22"/>
      <w:lang w:val="en-GB"/>
      <w14:ligatures w14:val="none"/>
    </w:rPr>
  </w:style>
  <w:style w:type="character" w:styleId="UnresolvedMention">
    <w:name w:val="Unresolved Mention"/>
    <w:basedOn w:val="DefaultParagraphFont"/>
    <w:uiPriority w:val="99"/>
    <w:semiHidden/>
    <w:unhideWhenUsed/>
    <w:rsid w:val="00420704"/>
    <w:rPr>
      <w:color w:val="605E5C"/>
      <w:shd w:val="clear" w:color="auto" w:fill="E1DFDD"/>
    </w:rPr>
  </w:style>
  <w:style w:type="paragraph" w:styleId="TOC4">
    <w:name w:val="toc 4"/>
    <w:basedOn w:val="Normal"/>
    <w:next w:val="Normal"/>
    <w:autoRedefine/>
    <w:uiPriority w:val="39"/>
    <w:unhideWhenUsed/>
    <w:rsid w:val="00FA0C14"/>
    <w:pPr>
      <w:tabs>
        <w:tab w:val="right" w:leader="dot" w:pos="9016"/>
      </w:tabs>
      <w:adjustRightInd w:val="0"/>
      <w:snapToGrid w:val="0"/>
      <w:spacing w:after="0"/>
      <w:ind w:left="720"/>
      <w:contextualSpacing/>
    </w:pPr>
  </w:style>
  <w:style w:type="paragraph" w:styleId="NormalWeb">
    <w:name w:val="Normal (Web)"/>
    <w:basedOn w:val="Normal"/>
    <w:uiPriority w:val="99"/>
    <w:semiHidden/>
    <w:unhideWhenUsed/>
    <w:rsid w:val="00655254"/>
    <w:pPr>
      <w:spacing w:before="100" w:beforeAutospacing="1" w:after="100" w:afterAutospacing="1" w:line="240" w:lineRule="auto"/>
      <w:jc w:val="left"/>
    </w:pPr>
    <w:rPr>
      <w:rFonts w:eastAsia="Times New Roman" w:cs="Times New Roman"/>
      <w:szCs w:val="24"/>
      <w:lang w:val="en-MY"/>
    </w:rPr>
  </w:style>
  <w:style w:type="character" w:styleId="Strong">
    <w:name w:val="Strong"/>
    <w:basedOn w:val="DefaultParagraphFont"/>
    <w:uiPriority w:val="22"/>
    <w:qFormat/>
    <w:rsid w:val="00A75975"/>
    <w:rPr>
      <w:b/>
      <w:bCs/>
    </w:rPr>
  </w:style>
  <w:style w:type="character" w:styleId="HTMLCode">
    <w:name w:val="HTML Code"/>
    <w:basedOn w:val="DefaultParagraphFont"/>
    <w:uiPriority w:val="99"/>
    <w:semiHidden/>
    <w:unhideWhenUsed/>
    <w:rsid w:val="005E7136"/>
    <w:rPr>
      <w:rFonts w:ascii="Courier New" w:eastAsia="Times New Roman" w:hAnsi="Courier New" w:cs="Courier New"/>
      <w:sz w:val="20"/>
      <w:szCs w:val="20"/>
    </w:rPr>
  </w:style>
  <w:style w:type="character" w:styleId="Emphasis">
    <w:name w:val="Emphasis"/>
    <w:basedOn w:val="DefaultParagraphFont"/>
    <w:uiPriority w:val="20"/>
    <w:qFormat/>
    <w:rsid w:val="000C60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708262">
      <w:bodyDiv w:val="1"/>
      <w:marLeft w:val="0"/>
      <w:marRight w:val="0"/>
      <w:marTop w:val="0"/>
      <w:marBottom w:val="0"/>
      <w:divBdr>
        <w:top w:val="none" w:sz="0" w:space="0" w:color="auto"/>
        <w:left w:val="none" w:sz="0" w:space="0" w:color="auto"/>
        <w:bottom w:val="none" w:sz="0" w:space="0" w:color="auto"/>
        <w:right w:val="none" w:sz="0" w:space="0" w:color="auto"/>
      </w:divBdr>
    </w:div>
    <w:div w:id="82457634">
      <w:bodyDiv w:val="1"/>
      <w:marLeft w:val="0"/>
      <w:marRight w:val="0"/>
      <w:marTop w:val="0"/>
      <w:marBottom w:val="0"/>
      <w:divBdr>
        <w:top w:val="none" w:sz="0" w:space="0" w:color="auto"/>
        <w:left w:val="none" w:sz="0" w:space="0" w:color="auto"/>
        <w:bottom w:val="none" w:sz="0" w:space="0" w:color="auto"/>
        <w:right w:val="none" w:sz="0" w:space="0" w:color="auto"/>
      </w:divBdr>
      <w:divsChild>
        <w:div w:id="2105760100">
          <w:marLeft w:val="1166"/>
          <w:marRight w:val="0"/>
          <w:marTop w:val="134"/>
          <w:marBottom w:val="0"/>
          <w:divBdr>
            <w:top w:val="none" w:sz="0" w:space="0" w:color="auto"/>
            <w:left w:val="none" w:sz="0" w:space="0" w:color="auto"/>
            <w:bottom w:val="none" w:sz="0" w:space="0" w:color="auto"/>
            <w:right w:val="none" w:sz="0" w:space="0" w:color="auto"/>
          </w:divBdr>
        </w:div>
      </w:divsChild>
    </w:div>
    <w:div w:id="198125306">
      <w:bodyDiv w:val="1"/>
      <w:marLeft w:val="0"/>
      <w:marRight w:val="0"/>
      <w:marTop w:val="0"/>
      <w:marBottom w:val="0"/>
      <w:divBdr>
        <w:top w:val="none" w:sz="0" w:space="0" w:color="auto"/>
        <w:left w:val="none" w:sz="0" w:space="0" w:color="auto"/>
        <w:bottom w:val="none" w:sz="0" w:space="0" w:color="auto"/>
        <w:right w:val="none" w:sz="0" w:space="0" w:color="auto"/>
      </w:divBdr>
    </w:div>
    <w:div w:id="208616676">
      <w:bodyDiv w:val="1"/>
      <w:marLeft w:val="0"/>
      <w:marRight w:val="0"/>
      <w:marTop w:val="0"/>
      <w:marBottom w:val="0"/>
      <w:divBdr>
        <w:top w:val="none" w:sz="0" w:space="0" w:color="auto"/>
        <w:left w:val="none" w:sz="0" w:space="0" w:color="auto"/>
        <w:bottom w:val="none" w:sz="0" w:space="0" w:color="auto"/>
        <w:right w:val="none" w:sz="0" w:space="0" w:color="auto"/>
      </w:divBdr>
    </w:div>
    <w:div w:id="260646350">
      <w:bodyDiv w:val="1"/>
      <w:marLeft w:val="0"/>
      <w:marRight w:val="0"/>
      <w:marTop w:val="0"/>
      <w:marBottom w:val="0"/>
      <w:divBdr>
        <w:top w:val="none" w:sz="0" w:space="0" w:color="auto"/>
        <w:left w:val="none" w:sz="0" w:space="0" w:color="auto"/>
        <w:bottom w:val="none" w:sz="0" w:space="0" w:color="auto"/>
        <w:right w:val="none" w:sz="0" w:space="0" w:color="auto"/>
      </w:divBdr>
    </w:div>
    <w:div w:id="290986774">
      <w:bodyDiv w:val="1"/>
      <w:marLeft w:val="0"/>
      <w:marRight w:val="0"/>
      <w:marTop w:val="0"/>
      <w:marBottom w:val="0"/>
      <w:divBdr>
        <w:top w:val="none" w:sz="0" w:space="0" w:color="auto"/>
        <w:left w:val="none" w:sz="0" w:space="0" w:color="auto"/>
        <w:bottom w:val="none" w:sz="0" w:space="0" w:color="auto"/>
        <w:right w:val="none" w:sz="0" w:space="0" w:color="auto"/>
      </w:divBdr>
    </w:div>
    <w:div w:id="298920768">
      <w:bodyDiv w:val="1"/>
      <w:marLeft w:val="0"/>
      <w:marRight w:val="0"/>
      <w:marTop w:val="0"/>
      <w:marBottom w:val="0"/>
      <w:divBdr>
        <w:top w:val="none" w:sz="0" w:space="0" w:color="auto"/>
        <w:left w:val="none" w:sz="0" w:space="0" w:color="auto"/>
        <w:bottom w:val="none" w:sz="0" w:space="0" w:color="auto"/>
        <w:right w:val="none" w:sz="0" w:space="0" w:color="auto"/>
      </w:divBdr>
    </w:div>
    <w:div w:id="334958641">
      <w:bodyDiv w:val="1"/>
      <w:marLeft w:val="0"/>
      <w:marRight w:val="0"/>
      <w:marTop w:val="0"/>
      <w:marBottom w:val="0"/>
      <w:divBdr>
        <w:top w:val="none" w:sz="0" w:space="0" w:color="auto"/>
        <w:left w:val="none" w:sz="0" w:space="0" w:color="auto"/>
        <w:bottom w:val="none" w:sz="0" w:space="0" w:color="auto"/>
        <w:right w:val="none" w:sz="0" w:space="0" w:color="auto"/>
      </w:divBdr>
      <w:divsChild>
        <w:div w:id="2068992690">
          <w:marLeft w:val="0"/>
          <w:marRight w:val="0"/>
          <w:marTop w:val="0"/>
          <w:marBottom w:val="0"/>
          <w:divBdr>
            <w:top w:val="none" w:sz="0" w:space="0" w:color="auto"/>
            <w:left w:val="none" w:sz="0" w:space="0" w:color="auto"/>
            <w:bottom w:val="none" w:sz="0" w:space="0" w:color="auto"/>
            <w:right w:val="none" w:sz="0" w:space="0" w:color="auto"/>
          </w:divBdr>
          <w:divsChild>
            <w:div w:id="1309242092">
              <w:marLeft w:val="0"/>
              <w:marRight w:val="0"/>
              <w:marTop w:val="0"/>
              <w:marBottom w:val="0"/>
              <w:divBdr>
                <w:top w:val="none" w:sz="0" w:space="0" w:color="auto"/>
                <w:left w:val="none" w:sz="0" w:space="0" w:color="auto"/>
                <w:bottom w:val="none" w:sz="0" w:space="0" w:color="auto"/>
                <w:right w:val="none" w:sz="0" w:space="0" w:color="auto"/>
              </w:divBdr>
              <w:divsChild>
                <w:div w:id="179053489">
                  <w:marLeft w:val="0"/>
                  <w:marRight w:val="0"/>
                  <w:marTop w:val="0"/>
                  <w:marBottom w:val="0"/>
                  <w:divBdr>
                    <w:top w:val="none" w:sz="0" w:space="0" w:color="auto"/>
                    <w:left w:val="none" w:sz="0" w:space="0" w:color="auto"/>
                    <w:bottom w:val="none" w:sz="0" w:space="0" w:color="auto"/>
                    <w:right w:val="none" w:sz="0" w:space="0" w:color="auto"/>
                  </w:divBdr>
                  <w:divsChild>
                    <w:div w:id="1286421375">
                      <w:marLeft w:val="0"/>
                      <w:marRight w:val="0"/>
                      <w:marTop w:val="0"/>
                      <w:marBottom w:val="0"/>
                      <w:divBdr>
                        <w:top w:val="none" w:sz="0" w:space="0" w:color="auto"/>
                        <w:left w:val="none" w:sz="0" w:space="0" w:color="auto"/>
                        <w:bottom w:val="none" w:sz="0" w:space="0" w:color="auto"/>
                        <w:right w:val="none" w:sz="0" w:space="0" w:color="auto"/>
                      </w:divBdr>
                      <w:divsChild>
                        <w:div w:id="1437141221">
                          <w:marLeft w:val="0"/>
                          <w:marRight w:val="0"/>
                          <w:marTop w:val="0"/>
                          <w:marBottom w:val="0"/>
                          <w:divBdr>
                            <w:top w:val="none" w:sz="0" w:space="0" w:color="auto"/>
                            <w:left w:val="none" w:sz="0" w:space="0" w:color="auto"/>
                            <w:bottom w:val="none" w:sz="0" w:space="0" w:color="auto"/>
                            <w:right w:val="none" w:sz="0" w:space="0" w:color="auto"/>
                          </w:divBdr>
                          <w:divsChild>
                            <w:div w:id="775951720">
                              <w:marLeft w:val="0"/>
                              <w:marRight w:val="0"/>
                              <w:marTop w:val="0"/>
                              <w:marBottom w:val="0"/>
                              <w:divBdr>
                                <w:top w:val="none" w:sz="0" w:space="0" w:color="auto"/>
                                <w:left w:val="none" w:sz="0" w:space="0" w:color="auto"/>
                                <w:bottom w:val="none" w:sz="0" w:space="0" w:color="auto"/>
                                <w:right w:val="none" w:sz="0" w:space="0" w:color="auto"/>
                              </w:divBdr>
                              <w:divsChild>
                                <w:div w:id="1964580237">
                                  <w:marLeft w:val="0"/>
                                  <w:marRight w:val="0"/>
                                  <w:marTop w:val="0"/>
                                  <w:marBottom w:val="0"/>
                                  <w:divBdr>
                                    <w:top w:val="none" w:sz="0" w:space="0" w:color="auto"/>
                                    <w:left w:val="none" w:sz="0" w:space="0" w:color="auto"/>
                                    <w:bottom w:val="none" w:sz="0" w:space="0" w:color="auto"/>
                                    <w:right w:val="none" w:sz="0" w:space="0" w:color="auto"/>
                                  </w:divBdr>
                                  <w:divsChild>
                                    <w:div w:id="4767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952626">
      <w:bodyDiv w:val="1"/>
      <w:marLeft w:val="0"/>
      <w:marRight w:val="0"/>
      <w:marTop w:val="0"/>
      <w:marBottom w:val="0"/>
      <w:divBdr>
        <w:top w:val="none" w:sz="0" w:space="0" w:color="auto"/>
        <w:left w:val="none" w:sz="0" w:space="0" w:color="auto"/>
        <w:bottom w:val="none" w:sz="0" w:space="0" w:color="auto"/>
        <w:right w:val="none" w:sz="0" w:space="0" w:color="auto"/>
      </w:divBdr>
    </w:div>
    <w:div w:id="381951604">
      <w:bodyDiv w:val="1"/>
      <w:marLeft w:val="0"/>
      <w:marRight w:val="0"/>
      <w:marTop w:val="0"/>
      <w:marBottom w:val="0"/>
      <w:divBdr>
        <w:top w:val="none" w:sz="0" w:space="0" w:color="auto"/>
        <w:left w:val="none" w:sz="0" w:space="0" w:color="auto"/>
        <w:bottom w:val="none" w:sz="0" w:space="0" w:color="auto"/>
        <w:right w:val="none" w:sz="0" w:space="0" w:color="auto"/>
      </w:divBdr>
    </w:div>
    <w:div w:id="434445435">
      <w:bodyDiv w:val="1"/>
      <w:marLeft w:val="0"/>
      <w:marRight w:val="0"/>
      <w:marTop w:val="0"/>
      <w:marBottom w:val="0"/>
      <w:divBdr>
        <w:top w:val="none" w:sz="0" w:space="0" w:color="auto"/>
        <w:left w:val="none" w:sz="0" w:space="0" w:color="auto"/>
        <w:bottom w:val="none" w:sz="0" w:space="0" w:color="auto"/>
        <w:right w:val="none" w:sz="0" w:space="0" w:color="auto"/>
      </w:divBdr>
    </w:div>
    <w:div w:id="581452671">
      <w:bodyDiv w:val="1"/>
      <w:marLeft w:val="0"/>
      <w:marRight w:val="0"/>
      <w:marTop w:val="0"/>
      <w:marBottom w:val="0"/>
      <w:divBdr>
        <w:top w:val="none" w:sz="0" w:space="0" w:color="auto"/>
        <w:left w:val="none" w:sz="0" w:space="0" w:color="auto"/>
        <w:bottom w:val="none" w:sz="0" w:space="0" w:color="auto"/>
        <w:right w:val="none" w:sz="0" w:space="0" w:color="auto"/>
      </w:divBdr>
    </w:div>
    <w:div w:id="723413979">
      <w:bodyDiv w:val="1"/>
      <w:marLeft w:val="0"/>
      <w:marRight w:val="0"/>
      <w:marTop w:val="0"/>
      <w:marBottom w:val="0"/>
      <w:divBdr>
        <w:top w:val="none" w:sz="0" w:space="0" w:color="auto"/>
        <w:left w:val="none" w:sz="0" w:space="0" w:color="auto"/>
        <w:bottom w:val="none" w:sz="0" w:space="0" w:color="auto"/>
        <w:right w:val="none" w:sz="0" w:space="0" w:color="auto"/>
      </w:divBdr>
    </w:div>
    <w:div w:id="726999784">
      <w:bodyDiv w:val="1"/>
      <w:marLeft w:val="0"/>
      <w:marRight w:val="0"/>
      <w:marTop w:val="0"/>
      <w:marBottom w:val="0"/>
      <w:divBdr>
        <w:top w:val="none" w:sz="0" w:space="0" w:color="auto"/>
        <w:left w:val="none" w:sz="0" w:space="0" w:color="auto"/>
        <w:bottom w:val="none" w:sz="0" w:space="0" w:color="auto"/>
        <w:right w:val="none" w:sz="0" w:space="0" w:color="auto"/>
      </w:divBdr>
    </w:div>
    <w:div w:id="795031548">
      <w:bodyDiv w:val="1"/>
      <w:marLeft w:val="0"/>
      <w:marRight w:val="0"/>
      <w:marTop w:val="0"/>
      <w:marBottom w:val="0"/>
      <w:divBdr>
        <w:top w:val="none" w:sz="0" w:space="0" w:color="auto"/>
        <w:left w:val="none" w:sz="0" w:space="0" w:color="auto"/>
        <w:bottom w:val="none" w:sz="0" w:space="0" w:color="auto"/>
        <w:right w:val="none" w:sz="0" w:space="0" w:color="auto"/>
      </w:divBdr>
    </w:div>
    <w:div w:id="804010041">
      <w:bodyDiv w:val="1"/>
      <w:marLeft w:val="0"/>
      <w:marRight w:val="0"/>
      <w:marTop w:val="0"/>
      <w:marBottom w:val="0"/>
      <w:divBdr>
        <w:top w:val="none" w:sz="0" w:space="0" w:color="auto"/>
        <w:left w:val="none" w:sz="0" w:space="0" w:color="auto"/>
        <w:bottom w:val="none" w:sz="0" w:space="0" w:color="auto"/>
        <w:right w:val="none" w:sz="0" w:space="0" w:color="auto"/>
      </w:divBdr>
    </w:div>
    <w:div w:id="860509259">
      <w:bodyDiv w:val="1"/>
      <w:marLeft w:val="0"/>
      <w:marRight w:val="0"/>
      <w:marTop w:val="0"/>
      <w:marBottom w:val="0"/>
      <w:divBdr>
        <w:top w:val="none" w:sz="0" w:space="0" w:color="auto"/>
        <w:left w:val="none" w:sz="0" w:space="0" w:color="auto"/>
        <w:bottom w:val="none" w:sz="0" w:space="0" w:color="auto"/>
        <w:right w:val="none" w:sz="0" w:space="0" w:color="auto"/>
      </w:divBdr>
    </w:div>
    <w:div w:id="949320781">
      <w:bodyDiv w:val="1"/>
      <w:marLeft w:val="0"/>
      <w:marRight w:val="0"/>
      <w:marTop w:val="0"/>
      <w:marBottom w:val="0"/>
      <w:divBdr>
        <w:top w:val="none" w:sz="0" w:space="0" w:color="auto"/>
        <w:left w:val="none" w:sz="0" w:space="0" w:color="auto"/>
        <w:bottom w:val="none" w:sz="0" w:space="0" w:color="auto"/>
        <w:right w:val="none" w:sz="0" w:space="0" w:color="auto"/>
      </w:divBdr>
      <w:divsChild>
        <w:div w:id="260265344">
          <w:marLeft w:val="1166"/>
          <w:marRight w:val="0"/>
          <w:marTop w:val="134"/>
          <w:marBottom w:val="0"/>
          <w:divBdr>
            <w:top w:val="none" w:sz="0" w:space="0" w:color="auto"/>
            <w:left w:val="none" w:sz="0" w:space="0" w:color="auto"/>
            <w:bottom w:val="none" w:sz="0" w:space="0" w:color="auto"/>
            <w:right w:val="none" w:sz="0" w:space="0" w:color="auto"/>
          </w:divBdr>
        </w:div>
      </w:divsChild>
    </w:div>
    <w:div w:id="995956681">
      <w:bodyDiv w:val="1"/>
      <w:marLeft w:val="0"/>
      <w:marRight w:val="0"/>
      <w:marTop w:val="0"/>
      <w:marBottom w:val="0"/>
      <w:divBdr>
        <w:top w:val="none" w:sz="0" w:space="0" w:color="auto"/>
        <w:left w:val="none" w:sz="0" w:space="0" w:color="auto"/>
        <w:bottom w:val="none" w:sz="0" w:space="0" w:color="auto"/>
        <w:right w:val="none" w:sz="0" w:space="0" w:color="auto"/>
      </w:divBdr>
    </w:div>
    <w:div w:id="1148283938">
      <w:bodyDiv w:val="1"/>
      <w:marLeft w:val="0"/>
      <w:marRight w:val="0"/>
      <w:marTop w:val="0"/>
      <w:marBottom w:val="0"/>
      <w:divBdr>
        <w:top w:val="none" w:sz="0" w:space="0" w:color="auto"/>
        <w:left w:val="none" w:sz="0" w:space="0" w:color="auto"/>
        <w:bottom w:val="none" w:sz="0" w:space="0" w:color="auto"/>
        <w:right w:val="none" w:sz="0" w:space="0" w:color="auto"/>
      </w:divBdr>
    </w:div>
    <w:div w:id="1211455734">
      <w:bodyDiv w:val="1"/>
      <w:marLeft w:val="0"/>
      <w:marRight w:val="0"/>
      <w:marTop w:val="0"/>
      <w:marBottom w:val="0"/>
      <w:divBdr>
        <w:top w:val="none" w:sz="0" w:space="0" w:color="auto"/>
        <w:left w:val="none" w:sz="0" w:space="0" w:color="auto"/>
        <w:bottom w:val="none" w:sz="0" w:space="0" w:color="auto"/>
        <w:right w:val="none" w:sz="0" w:space="0" w:color="auto"/>
      </w:divBdr>
    </w:div>
    <w:div w:id="1377117044">
      <w:bodyDiv w:val="1"/>
      <w:marLeft w:val="0"/>
      <w:marRight w:val="0"/>
      <w:marTop w:val="0"/>
      <w:marBottom w:val="0"/>
      <w:divBdr>
        <w:top w:val="none" w:sz="0" w:space="0" w:color="auto"/>
        <w:left w:val="none" w:sz="0" w:space="0" w:color="auto"/>
        <w:bottom w:val="none" w:sz="0" w:space="0" w:color="auto"/>
        <w:right w:val="none" w:sz="0" w:space="0" w:color="auto"/>
      </w:divBdr>
    </w:div>
    <w:div w:id="1408185380">
      <w:bodyDiv w:val="1"/>
      <w:marLeft w:val="0"/>
      <w:marRight w:val="0"/>
      <w:marTop w:val="0"/>
      <w:marBottom w:val="0"/>
      <w:divBdr>
        <w:top w:val="none" w:sz="0" w:space="0" w:color="auto"/>
        <w:left w:val="none" w:sz="0" w:space="0" w:color="auto"/>
        <w:bottom w:val="none" w:sz="0" w:space="0" w:color="auto"/>
        <w:right w:val="none" w:sz="0" w:space="0" w:color="auto"/>
      </w:divBdr>
    </w:div>
    <w:div w:id="1408839556">
      <w:bodyDiv w:val="1"/>
      <w:marLeft w:val="0"/>
      <w:marRight w:val="0"/>
      <w:marTop w:val="0"/>
      <w:marBottom w:val="0"/>
      <w:divBdr>
        <w:top w:val="none" w:sz="0" w:space="0" w:color="auto"/>
        <w:left w:val="none" w:sz="0" w:space="0" w:color="auto"/>
        <w:bottom w:val="none" w:sz="0" w:space="0" w:color="auto"/>
        <w:right w:val="none" w:sz="0" w:space="0" w:color="auto"/>
      </w:divBdr>
    </w:div>
    <w:div w:id="1409696547">
      <w:bodyDiv w:val="1"/>
      <w:marLeft w:val="0"/>
      <w:marRight w:val="0"/>
      <w:marTop w:val="0"/>
      <w:marBottom w:val="0"/>
      <w:divBdr>
        <w:top w:val="none" w:sz="0" w:space="0" w:color="auto"/>
        <w:left w:val="none" w:sz="0" w:space="0" w:color="auto"/>
        <w:bottom w:val="none" w:sz="0" w:space="0" w:color="auto"/>
        <w:right w:val="none" w:sz="0" w:space="0" w:color="auto"/>
      </w:divBdr>
    </w:div>
    <w:div w:id="1422798117">
      <w:bodyDiv w:val="1"/>
      <w:marLeft w:val="0"/>
      <w:marRight w:val="0"/>
      <w:marTop w:val="0"/>
      <w:marBottom w:val="0"/>
      <w:divBdr>
        <w:top w:val="none" w:sz="0" w:space="0" w:color="auto"/>
        <w:left w:val="none" w:sz="0" w:space="0" w:color="auto"/>
        <w:bottom w:val="none" w:sz="0" w:space="0" w:color="auto"/>
        <w:right w:val="none" w:sz="0" w:space="0" w:color="auto"/>
      </w:divBdr>
    </w:div>
    <w:div w:id="1453087339">
      <w:bodyDiv w:val="1"/>
      <w:marLeft w:val="0"/>
      <w:marRight w:val="0"/>
      <w:marTop w:val="0"/>
      <w:marBottom w:val="0"/>
      <w:divBdr>
        <w:top w:val="none" w:sz="0" w:space="0" w:color="auto"/>
        <w:left w:val="none" w:sz="0" w:space="0" w:color="auto"/>
        <w:bottom w:val="none" w:sz="0" w:space="0" w:color="auto"/>
        <w:right w:val="none" w:sz="0" w:space="0" w:color="auto"/>
      </w:divBdr>
    </w:div>
    <w:div w:id="1455052267">
      <w:bodyDiv w:val="1"/>
      <w:marLeft w:val="0"/>
      <w:marRight w:val="0"/>
      <w:marTop w:val="0"/>
      <w:marBottom w:val="0"/>
      <w:divBdr>
        <w:top w:val="none" w:sz="0" w:space="0" w:color="auto"/>
        <w:left w:val="none" w:sz="0" w:space="0" w:color="auto"/>
        <w:bottom w:val="none" w:sz="0" w:space="0" w:color="auto"/>
        <w:right w:val="none" w:sz="0" w:space="0" w:color="auto"/>
      </w:divBdr>
    </w:div>
    <w:div w:id="1458136775">
      <w:bodyDiv w:val="1"/>
      <w:marLeft w:val="0"/>
      <w:marRight w:val="0"/>
      <w:marTop w:val="0"/>
      <w:marBottom w:val="0"/>
      <w:divBdr>
        <w:top w:val="none" w:sz="0" w:space="0" w:color="auto"/>
        <w:left w:val="none" w:sz="0" w:space="0" w:color="auto"/>
        <w:bottom w:val="none" w:sz="0" w:space="0" w:color="auto"/>
        <w:right w:val="none" w:sz="0" w:space="0" w:color="auto"/>
      </w:divBdr>
    </w:div>
    <w:div w:id="1497914065">
      <w:bodyDiv w:val="1"/>
      <w:marLeft w:val="0"/>
      <w:marRight w:val="0"/>
      <w:marTop w:val="0"/>
      <w:marBottom w:val="0"/>
      <w:divBdr>
        <w:top w:val="none" w:sz="0" w:space="0" w:color="auto"/>
        <w:left w:val="none" w:sz="0" w:space="0" w:color="auto"/>
        <w:bottom w:val="none" w:sz="0" w:space="0" w:color="auto"/>
        <w:right w:val="none" w:sz="0" w:space="0" w:color="auto"/>
      </w:divBdr>
      <w:divsChild>
        <w:div w:id="1702507596">
          <w:marLeft w:val="-720"/>
          <w:marRight w:val="0"/>
          <w:marTop w:val="0"/>
          <w:marBottom w:val="0"/>
          <w:divBdr>
            <w:top w:val="none" w:sz="0" w:space="0" w:color="auto"/>
            <w:left w:val="none" w:sz="0" w:space="0" w:color="auto"/>
            <w:bottom w:val="none" w:sz="0" w:space="0" w:color="auto"/>
            <w:right w:val="none" w:sz="0" w:space="0" w:color="auto"/>
          </w:divBdr>
        </w:div>
      </w:divsChild>
    </w:div>
    <w:div w:id="1501314124">
      <w:bodyDiv w:val="1"/>
      <w:marLeft w:val="0"/>
      <w:marRight w:val="0"/>
      <w:marTop w:val="0"/>
      <w:marBottom w:val="0"/>
      <w:divBdr>
        <w:top w:val="none" w:sz="0" w:space="0" w:color="auto"/>
        <w:left w:val="none" w:sz="0" w:space="0" w:color="auto"/>
        <w:bottom w:val="none" w:sz="0" w:space="0" w:color="auto"/>
        <w:right w:val="none" w:sz="0" w:space="0" w:color="auto"/>
      </w:divBdr>
    </w:div>
    <w:div w:id="1545830016">
      <w:bodyDiv w:val="1"/>
      <w:marLeft w:val="0"/>
      <w:marRight w:val="0"/>
      <w:marTop w:val="0"/>
      <w:marBottom w:val="0"/>
      <w:divBdr>
        <w:top w:val="none" w:sz="0" w:space="0" w:color="auto"/>
        <w:left w:val="none" w:sz="0" w:space="0" w:color="auto"/>
        <w:bottom w:val="none" w:sz="0" w:space="0" w:color="auto"/>
        <w:right w:val="none" w:sz="0" w:space="0" w:color="auto"/>
      </w:divBdr>
    </w:div>
    <w:div w:id="1558518252">
      <w:bodyDiv w:val="1"/>
      <w:marLeft w:val="0"/>
      <w:marRight w:val="0"/>
      <w:marTop w:val="0"/>
      <w:marBottom w:val="0"/>
      <w:divBdr>
        <w:top w:val="none" w:sz="0" w:space="0" w:color="auto"/>
        <w:left w:val="none" w:sz="0" w:space="0" w:color="auto"/>
        <w:bottom w:val="none" w:sz="0" w:space="0" w:color="auto"/>
        <w:right w:val="none" w:sz="0" w:space="0" w:color="auto"/>
      </w:divBdr>
    </w:div>
    <w:div w:id="1657493007">
      <w:bodyDiv w:val="1"/>
      <w:marLeft w:val="0"/>
      <w:marRight w:val="0"/>
      <w:marTop w:val="0"/>
      <w:marBottom w:val="0"/>
      <w:divBdr>
        <w:top w:val="none" w:sz="0" w:space="0" w:color="auto"/>
        <w:left w:val="none" w:sz="0" w:space="0" w:color="auto"/>
        <w:bottom w:val="none" w:sz="0" w:space="0" w:color="auto"/>
        <w:right w:val="none" w:sz="0" w:space="0" w:color="auto"/>
      </w:divBdr>
    </w:div>
    <w:div w:id="1673529977">
      <w:bodyDiv w:val="1"/>
      <w:marLeft w:val="0"/>
      <w:marRight w:val="0"/>
      <w:marTop w:val="0"/>
      <w:marBottom w:val="0"/>
      <w:divBdr>
        <w:top w:val="none" w:sz="0" w:space="0" w:color="auto"/>
        <w:left w:val="none" w:sz="0" w:space="0" w:color="auto"/>
        <w:bottom w:val="none" w:sz="0" w:space="0" w:color="auto"/>
        <w:right w:val="none" w:sz="0" w:space="0" w:color="auto"/>
      </w:divBdr>
    </w:div>
    <w:div w:id="1739093407">
      <w:bodyDiv w:val="1"/>
      <w:marLeft w:val="0"/>
      <w:marRight w:val="0"/>
      <w:marTop w:val="0"/>
      <w:marBottom w:val="0"/>
      <w:divBdr>
        <w:top w:val="none" w:sz="0" w:space="0" w:color="auto"/>
        <w:left w:val="none" w:sz="0" w:space="0" w:color="auto"/>
        <w:bottom w:val="none" w:sz="0" w:space="0" w:color="auto"/>
        <w:right w:val="none" w:sz="0" w:space="0" w:color="auto"/>
      </w:divBdr>
    </w:div>
    <w:div w:id="1775392916">
      <w:bodyDiv w:val="1"/>
      <w:marLeft w:val="0"/>
      <w:marRight w:val="0"/>
      <w:marTop w:val="0"/>
      <w:marBottom w:val="0"/>
      <w:divBdr>
        <w:top w:val="none" w:sz="0" w:space="0" w:color="auto"/>
        <w:left w:val="none" w:sz="0" w:space="0" w:color="auto"/>
        <w:bottom w:val="none" w:sz="0" w:space="0" w:color="auto"/>
        <w:right w:val="none" w:sz="0" w:space="0" w:color="auto"/>
      </w:divBdr>
    </w:div>
    <w:div w:id="1779640451">
      <w:bodyDiv w:val="1"/>
      <w:marLeft w:val="0"/>
      <w:marRight w:val="0"/>
      <w:marTop w:val="0"/>
      <w:marBottom w:val="0"/>
      <w:divBdr>
        <w:top w:val="none" w:sz="0" w:space="0" w:color="auto"/>
        <w:left w:val="none" w:sz="0" w:space="0" w:color="auto"/>
        <w:bottom w:val="none" w:sz="0" w:space="0" w:color="auto"/>
        <w:right w:val="none" w:sz="0" w:space="0" w:color="auto"/>
      </w:divBdr>
    </w:div>
    <w:div w:id="1793284553">
      <w:bodyDiv w:val="1"/>
      <w:marLeft w:val="0"/>
      <w:marRight w:val="0"/>
      <w:marTop w:val="0"/>
      <w:marBottom w:val="0"/>
      <w:divBdr>
        <w:top w:val="none" w:sz="0" w:space="0" w:color="auto"/>
        <w:left w:val="none" w:sz="0" w:space="0" w:color="auto"/>
        <w:bottom w:val="none" w:sz="0" w:space="0" w:color="auto"/>
        <w:right w:val="none" w:sz="0" w:space="0" w:color="auto"/>
      </w:divBdr>
    </w:div>
    <w:div w:id="1865633934">
      <w:bodyDiv w:val="1"/>
      <w:marLeft w:val="0"/>
      <w:marRight w:val="0"/>
      <w:marTop w:val="0"/>
      <w:marBottom w:val="0"/>
      <w:divBdr>
        <w:top w:val="none" w:sz="0" w:space="0" w:color="auto"/>
        <w:left w:val="none" w:sz="0" w:space="0" w:color="auto"/>
        <w:bottom w:val="none" w:sz="0" w:space="0" w:color="auto"/>
        <w:right w:val="none" w:sz="0" w:space="0" w:color="auto"/>
      </w:divBdr>
    </w:div>
    <w:div w:id="1868568226">
      <w:bodyDiv w:val="1"/>
      <w:marLeft w:val="0"/>
      <w:marRight w:val="0"/>
      <w:marTop w:val="0"/>
      <w:marBottom w:val="0"/>
      <w:divBdr>
        <w:top w:val="none" w:sz="0" w:space="0" w:color="auto"/>
        <w:left w:val="none" w:sz="0" w:space="0" w:color="auto"/>
        <w:bottom w:val="none" w:sz="0" w:space="0" w:color="auto"/>
        <w:right w:val="none" w:sz="0" w:space="0" w:color="auto"/>
      </w:divBdr>
    </w:div>
    <w:div w:id="1895264886">
      <w:bodyDiv w:val="1"/>
      <w:marLeft w:val="0"/>
      <w:marRight w:val="0"/>
      <w:marTop w:val="0"/>
      <w:marBottom w:val="0"/>
      <w:divBdr>
        <w:top w:val="none" w:sz="0" w:space="0" w:color="auto"/>
        <w:left w:val="none" w:sz="0" w:space="0" w:color="auto"/>
        <w:bottom w:val="none" w:sz="0" w:space="0" w:color="auto"/>
        <w:right w:val="none" w:sz="0" w:space="0" w:color="auto"/>
      </w:divBdr>
    </w:div>
    <w:div w:id="1958901946">
      <w:bodyDiv w:val="1"/>
      <w:marLeft w:val="0"/>
      <w:marRight w:val="0"/>
      <w:marTop w:val="0"/>
      <w:marBottom w:val="0"/>
      <w:divBdr>
        <w:top w:val="none" w:sz="0" w:space="0" w:color="auto"/>
        <w:left w:val="none" w:sz="0" w:space="0" w:color="auto"/>
        <w:bottom w:val="none" w:sz="0" w:space="0" w:color="auto"/>
        <w:right w:val="none" w:sz="0" w:space="0" w:color="auto"/>
      </w:divBdr>
    </w:div>
    <w:div w:id="2052879893">
      <w:bodyDiv w:val="1"/>
      <w:marLeft w:val="0"/>
      <w:marRight w:val="0"/>
      <w:marTop w:val="0"/>
      <w:marBottom w:val="0"/>
      <w:divBdr>
        <w:top w:val="none" w:sz="0" w:space="0" w:color="auto"/>
        <w:left w:val="none" w:sz="0" w:space="0" w:color="auto"/>
        <w:bottom w:val="none" w:sz="0" w:space="0" w:color="auto"/>
        <w:right w:val="none" w:sz="0" w:space="0" w:color="auto"/>
      </w:divBdr>
    </w:div>
    <w:div w:id="2077045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docs.oracle.com/javase/tutorial/uiswing/" TargetMode="External"/><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emf"/><Relationship Id="rId118" Type="http://schemas.openxmlformats.org/officeDocument/2006/relationships/image" Target="media/image106.png"/><Relationship Id="rId134" Type="http://schemas.openxmlformats.org/officeDocument/2006/relationships/hyperlink" Target="https://www.shiksha.com/online-courses/articles/method-overloading-in-java/" TargetMode="External"/><Relationship Id="rId139" Type="http://schemas.openxmlformats.org/officeDocument/2006/relationships/image" Target="media/image119.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emf"/><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doi.org/10.1109/2.485845" TargetMode="Externa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w3schools.com/java/default.asp" TargetMode="External"/><Relationship Id="rId136" Type="http://schemas.openxmlformats.org/officeDocument/2006/relationships/hyperlink" Target="https://docs.oracle.com/javase/tutorial/uiswing/"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docs.oracle.com/javase/8/docs/api/java/io/BufferedReader.html"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www.techtarget.com/searchapparchitecture/definition/object-oriented-programming-OOP"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www.visual-paradigm.com/guide/uml-unified-modeling-language/what-is-use-case-diagram/" TargetMode="External"/><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80844ddb-674a-4071-b940-10d595f4825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9716F6A886B324BABF83DBCC8E5A257" ma:contentTypeVersion="14" ma:contentTypeDescription="Create a new document." ma:contentTypeScope="" ma:versionID="39226200ba03237430ef7e8e8d7a7f84">
  <xsd:schema xmlns:xsd="http://www.w3.org/2001/XMLSchema" xmlns:xs="http://www.w3.org/2001/XMLSchema" xmlns:p="http://schemas.microsoft.com/office/2006/metadata/properties" xmlns:ns3="80844ddb-674a-4071-b940-10d595f48258" xmlns:ns4="13db476d-d5f9-4250-81af-5b4d1022609a" targetNamespace="http://schemas.microsoft.com/office/2006/metadata/properties" ma:root="true" ma:fieldsID="1ef22c52fcec0da5cacf99ab7c883836" ns3:_="" ns4:_="">
    <xsd:import namespace="80844ddb-674a-4071-b940-10d595f48258"/>
    <xsd:import namespace="13db476d-d5f9-4250-81af-5b4d1022609a"/>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DateTaken" minOccurs="0"/>
                <xsd:element ref="ns3:MediaServiceSystemTags"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844ddb-674a-4071-b940-10d595f482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3db476d-d5f9-4250-81af-5b4d1022609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3D1018-C748-4F1F-8137-54DB5F1D2511}">
  <ds:schemaRefs>
    <ds:schemaRef ds:uri="http://schemas.microsoft.com/sharepoint/v3/contenttype/forms"/>
  </ds:schemaRefs>
</ds:datastoreItem>
</file>

<file path=customXml/itemProps2.xml><?xml version="1.0" encoding="utf-8"?>
<ds:datastoreItem xmlns:ds="http://schemas.openxmlformats.org/officeDocument/2006/customXml" ds:itemID="{DB46FA57-E8F7-479A-8BC4-6439FD74EF46}">
  <ds:schemaRefs>
    <ds:schemaRef ds:uri="http://schemas.openxmlformats.org/officeDocument/2006/bibliography"/>
  </ds:schemaRefs>
</ds:datastoreItem>
</file>

<file path=customXml/itemProps3.xml><?xml version="1.0" encoding="utf-8"?>
<ds:datastoreItem xmlns:ds="http://schemas.openxmlformats.org/officeDocument/2006/customXml" ds:itemID="{84824FE2-E8C5-4F09-8D5E-2B17BF265C9A}">
  <ds:schemaRefs>
    <ds:schemaRef ds:uri="http://schemas.microsoft.com/office/2006/metadata/properties"/>
    <ds:schemaRef ds:uri="http://schemas.microsoft.com/office/infopath/2007/PartnerControls"/>
    <ds:schemaRef ds:uri="80844ddb-674a-4071-b940-10d595f48258"/>
  </ds:schemaRefs>
</ds:datastoreItem>
</file>

<file path=customXml/itemProps4.xml><?xml version="1.0" encoding="utf-8"?>
<ds:datastoreItem xmlns:ds="http://schemas.openxmlformats.org/officeDocument/2006/customXml" ds:itemID="{1578D7F9-E7C5-4380-9CFD-EE0D172FF2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844ddb-674a-4071-b940-10d595f48258"/>
    <ds:schemaRef ds:uri="13db476d-d5f9-4250-81af-5b4d10226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109</Pages>
  <Words>11783</Words>
  <Characters>67167</Characters>
  <Application>Microsoft Office Word</Application>
  <DocSecurity>0</DocSecurity>
  <Lines>559</Lines>
  <Paragraphs>157</Paragraphs>
  <ScaleCrop>false</ScaleCrop>
  <Company/>
  <LinksUpToDate>false</LinksUpToDate>
  <CharactersWithSpaces>78793</CharactersWithSpaces>
  <SharedDoc>false</SharedDoc>
  <HLinks>
    <vt:vector size="384" baseType="variant">
      <vt:variant>
        <vt:i4>458820</vt:i4>
      </vt:variant>
      <vt:variant>
        <vt:i4>714</vt:i4>
      </vt:variant>
      <vt:variant>
        <vt:i4>0</vt:i4>
      </vt:variant>
      <vt:variant>
        <vt:i4>5</vt:i4>
      </vt:variant>
      <vt:variant>
        <vt:lpwstr>https://docs.oracle.com/javase/tutorial/uiswing/</vt:lpwstr>
      </vt:variant>
      <vt:variant>
        <vt:lpwstr/>
      </vt:variant>
      <vt:variant>
        <vt:i4>1966108</vt:i4>
      </vt:variant>
      <vt:variant>
        <vt:i4>711</vt:i4>
      </vt:variant>
      <vt:variant>
        <vt:i4>0</vt:i4>
      </vt:variant>
      <vt:variant>
        <vt:i4>5</vt:i4>
      </vt:variant>
      <vt:variant>
        <vt:lpwstr>https://docs.oracle.com/javase/8/docs/api/java/io/BufferedReader.html</vt:lpwstr>
      </vt:variant>
      <vt:variant>
        <vt:lpwstr/>
      </vt:variant>
      <vt:variant>
        <vt:i4>458820</vt:i4>
      </vt:variant>
      <vt:variant>
        <vt:i4>708</vt:i4>
      </vt:variant>
      <vt:variant>
        <vt:i4>0</vt:i4>
      </vt:variant>
      <vt:variant>
        <vt:i4>5</vt:i4>
      </vt:variant>
      <vt:variant>
        <vt:lpwstr>https://docs.oracle.com/javase/tutorial/uiswing/</vt:lpwstr>
      </vt:variant>
      <vt:variant>
        <vt:lpwstr/>
      </vt:variant>
      <vt:variant>
        <vt:i4>524373</vt:i4>
      </vt:variant>
      <vt:variant>
        <vt:i4>705</vt:i4>
      </vt:variant>
      <vt:variant>
        <vt:i4>0</vt:i4>
      </vt:variant>
      <vt:variant>
        <vt:i4>5</vt:i4>
      </vt:variant>
      <vt:variant>
        <vt:lpwstr>https://doi.org/10.1109/2.485845</vt:lpwstr>
      </vt:variant>
      <vt:variant>
        <vt:lpwstr/>
      </vt:variant>
      <vt:variant>
        <vt:i4>5570649</vt:i4>
      </vt:variant>
      <vt:variant>
        <vt:i4>702</vt:i4>
      </vt:variant>
      <vt:variant>
        <vt:i4>0</vt:i4>
      </vt:variant>
      <vt:variant>
        <vt:i4>5</vt:i4>
      </vt:variant>
      <vt:variant>
        <vt:lpwstr>https://www.shiksha.com/online-courses/articles/method-overloading-in-java/</vt:lpwstr>
      </vt:variant>
      <vt:variant>
        <vt:lpwstr>:~:text=Method%20overloading%20in%20Java%20means,different%20data%20types%20of%20arguments</vt:lpwstr>
      </vt:variant>
      <vt:variant>
        <vt:i4>4849742</vt:i4>
      </vt:variant>
      <vt:variant>
        <vt:i4>699</vt:i4>
      </vt:variant>
      <vt:variant>
        <vt:i4>0</vt:i4>
      </vt:variant>
      <vt:variant>
        <vt:i4>5</vt:i4>
      </vt:variant>
      <vt:variant>
        <vt:lpwstr>https://www.visual-paradigm.com/guide/uml-unified-modeling-language/what-is-use-case-diagram/</vt:lpwstr>
      </vt:variant>
      <vt:variant>
        <vt:lpwstr/>
      </vt:variant>
      <vt:variant>
        <vt:i4>7995453</vt:i4>
      </vt:variant>
      <vt:variant>
        <vt:i4>696</vt:i4>
      </vt:variant>
      <vt:variant>
        <vt:i4>0</vt:i4>
      </vt:variant>
      <vt:variant>
        <vt:i4>5</vt:i4>
      </vt:variant>
      <vt:variant>
        <vt:lpwstr>https://www.techtarget.com/searchapparchitecture/definition/object-oriented-programming-OOP</vt:lpwstr>
      </vt:variant>
      <vt:variant>
        <vt:lpwstr/>
      </vt:variant>
      <vt:variant>
        <vt:i4>6750264</vt:i4>
      </vt:variant>
      <vt:variant>
        <vt:i4>693</vt:i4>
      </vt:variant>
      <vt:variant>
        <vt:i4>0</vt:i4>
      </vt:variant>
      <vt:variant>
        <vt:i4>5</vt:i4>
      </vt:variant>
      <vt:variant>
        <vt:lpwstr>https://www.w3schools.com/java/default.asp</vt:lpwstr>
      </vt:variant>
      <vt:variant>
        <vt:lpwstr/>
      </vt:variant>
      <vt:variant>
        <vt:i4>1507382</vt:i4>
      </vt:variant>
      <vt:variant>
        <vt:i4>332</vt:i4>
      </vt:variant>
      <vt:variant>
        <vt:i4>0</vt:i4>
      </vt:variant>
      <vt:variant>
        <vt:i4>5</vt:i4>
      </vt:variant>
      <vt:variant>
        <vt:lpwstr/>
      </vt:variant>
      <vt:variant>
        <vt:lpwstr>_Toc199884651</vt:lpwstr>
      </vt:variant>
      <vt:variant>
        <vt:i4>1507382</vt:i4>
      </vt:variant>
      <vt:variant>
        <vt:i4>326</vt:i4>
      </vt:variant>
      <vt:variant>
        <vt:i4>0</vt:i4>
      </vt:variant>
      <vt:variant>
        <vt:i4>5</vt:i4>
      </vt:variant>
      <vt:variant>
        <vt:lpwstr/>
      </vt:variant>
      <vt:variant>
        <vt:lpwstr>_Toc199884650</vt:lpwstr>
      </vt:variant>
      <vt:variant>
        <vt:i4>1441846</vt:i4>
      </vt:variant>
      <vt:variant>
        <vt:i4>320</vt:i4>
      </vt:variant>
      <vt:variant>
        <vt:i4>0</vt:i4>
      </vt:variant>
      <vt:variant>
        <vt:i4>5</vt:i4>
      </vt:variant>
      <vt:variant>
        <vt:lpwstr/>
      </vt:variant>
      <vt:variant>
        <vt:lpwstr>_Toc199884649</vt:lpwstr>
      </vt:variant>
      <vt:variant>
        <vt:i4>1441846</vt:i4>
      </vt:variant>
      <vt:variant>
        <vt:i4>314</vt:i4>
      </vt:variant>
      <vt:variant>
        <vt:i4>0</vt:i4>
      </vt:variant>
      <vt:variant>
        <vt:i4>5</vt:i4>
      </vt:variant>
      <vt:variant>
        <vt:lpwstr/>
      </vt:variant>
      <vt:variant>
        <vt:lpwstr>_Toc199884648</vt:lpwstr>
      </vt:variant>
      <vt:variant>
        <vt:i4>1441846</vt:i4>
      </vt:variant>
      <vt:variant>
        <vt:i4>308</vt:i4>
      </vt:variant>
      <vt:variant>
        <vt:i4>0</vt:i4>
      </vt:variant>
      <vt:variant>
        <vt:i4>5</vt:i4>
      </vt:variant>
      <vt:variant>
        <vt:lpwstr/>
      </vt:variant>
      <vt:variant>
        <vt:lpwstr>_Toc199884647</vt:lpwstr>
      </vt:variant>
      <vt:variant>
        <vt:i4>1441846</vt:i4>
      </vt:variant>
      <vt:variant>
        <vt:i4>302</vt:i4>
      </vt:variant>
      <vt:variant>
        <vt:i4>0</vt:i4>
      </vt:variant>
      <vt:variant>
        <vt:i4>5</vt:i4>
      </vt:variant>
      <vt:variant>
        <vt:lpwstr/>
      </vt:variant>
      <vt:variant>
        <vt:lpwstr>_Toc199884646</vt:lpwstr>
      </vt:variant>
      <vt:variant>
        <vt:i4>1441846</vt:i4>
      </vt:variant>
      <vt:variant>
        <vt:i4>296</vt:i4>
      </vt:variant>
      <vt:variant>
        <vt:i4>0</vt:i4>
      </vt:variant>
      <vt:variant>
        <vt:i4>5</vt:i4>
      </vt:variant>
      <vt:variant>
        <vt:lpwstr/>
      </vt:variant>
      <vt:variant>
        <vt:lpwstr>_Toc199884645</vt:lpwstr>
      </vt:variant>
      <vt:variant>
        <vt:i4>1441846</vt:i4>
      </vt:variant>
      <vt:variant>
        <vt:i4>290</vt:i4>
      </vt:variant>
      <vt:variant>
        <vt:i4>0</vt:i4>
      </vt:variant>
      <vt:variant>
        <vt:i4>5</vt:i4>
      </vt:variant>
      <vt:variant>
        <vt:lpwstr/>
      </vt:variant>
      <vt:variant>
        <vt:lpwstr>_Toc199884644</vt:lpwstr>
      </vt:variant>
      <vt:variant>
        <vt:i4>1441846</vt:i4>
      </vt:variant>
      <vt:variant>
        <vt:i4>284</vt:i4>
      </vt:variant>
      <vt:variant>
        <vt:i4>0</vt:i4>
      </vt:variant>
      <vt:variant>
        <vt:i4>5</vt:i4>
      </vt:variant>
      <vt:variant>
        <vt:lpwstr/>
      </vt:variant>
      <vt:variant>
        <vt:lpwstr>_Toc199884643</vt:lpwstr>
      </vt:variant>
      <vt:variant>
        <vt:i4>1441846</vt:i4>
      </vt:variant>
      <vt:variant>
        <vt:i4>278</vt:i4>
      </vt:variant>
      <vt:variant>
        <vt:i4>0</vt:i4>
      </vt:variant>
      <vt:variant>
        <vt:i4>5</vt:i4>
      </vt:variant>
      <vt:variant>
        <vt:lpwstr/>
      </vt:variant>
      <vt:variant>
        <vt:lpwstr>_Toc199884642</vt:lpwstr>
      </vt:variant>
      <vt:variant>
        <vt:i4>1441846</vt:i4>
      </vt:variant>
      <vt:variant>
        <vt:i4>272</vt:i4>
      </vt:variant>
      <vt:variant>
        <vt:i4>0</vt:i4>
      </vt:variant>
      <vt:variant>
        <vt:i4>5</vt:i4>
      </vt:variant>
      <vt:variant>
        <vt:lpwstr/>
      </vt:variant>
      <vt:variant>
        <vt:lpwstr>_Toc199884641</vt:lpwstr>
      </vt:variant>
      <vt:variant>
        <vt:i4>1441846</vt:i4>
      </vt:variant>
      <vt:variant>
        <vt:i4>266</vt:i4>
      </vt:variant>
      <vt:variant>
        <vt:i4>0</vt:i4>
      </vt:variant>
      <vt:variant>
        <vt:i4>5</vt:i4>
      </vt:variant>
      <vt:variant>
        <vt:lpwstr/>
      </vt:variant>
      <vt:variant>
        <vt:lpwstr>_Toc199884640</vt:lpwstr>
      </vt:variant>
      <vt:variant>
        <vt:i4>1114166</vt:i4>
      </vt:variant>
      <vt:variant>
        <vt:i4>260</vt:i4>
      </vt:variant>
      <vt:variant>
        <vt:i4>0</vt:i4>
      </vt:variant>
      <vt:variant>
        <vt:i4>5</vt:i4>
      </vt:variant>
      <vt:variant>
        <vt:lpwstr/>
      </vt:variant>
      <vt:variant>
        <vt:lpwstr>_Toc199884639</vt:lpwstr>
      </vt:variant>
      <vt:variant>
        <vt:i4>1114166</vt:i4>
      </vt:variant>
      <vt:variant>
        <vt:i4>254</vt:i4>
      </vt:variant>
      <vt:variant>
        <vt:i4>0</vt:i4>
      </vt:variant>
      <vt:variant>
        <vt:i4>5</vt:i4>
      </vt:variant>
      <vt:variant>
        <vt:lpwstr/>
      </vt:variant>
      <vt:variant>
        <vt:lpwstr>_Toc199884638</vt:lpwstr>
      </vt:variant>
      <vt:variant>
        <vt:i4>1114166</vt:i4>
      </vt:variant>
      <vt:variant>
        <vt:i4>248</vt:i4>
      </vt:variant>
      <vt:variant>
        <vt:i4>0</vt:i4>
      </vt:variant>
      <vt:variant>
        <vt:i4>5</vt:i4>
      </vt:variant>
      <vt:variant>
        <vt:lpwstr/>
      </vt:variant>
      <vt:variant>
        <vt:lpwstr>_Toc199884637</vt:lpwstr>
      </vt:variant>
      <vt:variant>
        <vt:i4>1114166</vt:i4>
      </vt:variant>
      <vt:variant>
        <vt:i4>242</vt:i4>
      </vt:variant>
      <vt:variant>
        <vt:i4>0</vt:i4>
      </vt:variant>
      <vt:variant>
        <vt:i4>5</vt:i4>
      </vt:variant>
      <vt:variant>
        <vt:lpwstr/>
      </vt:variant>
      <vt:variant>
        <vt:lpwstr>_Toc199884636</vt:lpwstr>
      </vt:variant>
      <vt:variant>
        <vt:i4>1114166</vt:i4>
      </vt:variant>
      <vt:variant>
        <vt:i4>236</vt:i4>
      </vt:variant>
      <vt:variant>
        <vt:i4>0</vt:i4>
      </vt:variant>
      <vt:variant>
        <vt:i4>5</vt:i4>
      </vt:variant>
      <vt:variant>
        <vt:lpwstr/>
      </vt:variant>
      <vt:variant>
        <vt:lpwstr>_Toc199884635</vt:lpwstr>
      </vt:variant>
      <vt:variant>
        <vt:i4>1114166</vt:i4>
      </vt:variant>
      <vt:variant>
        <vt:i4>230</vt:i4>
      </vt:variant>
      <vt:variant>
        <vt:i4>0</vt:i4>
      </vt:variant>
      <vt:variant>
        <vt:i4>5</vt:i4>
      </vt:variant>
      <vt:variant>
        <vt:lpwstr/>
      </vt:variant>
      <vt:variant>
        <vt:lpwstr>_Toc199884634</vt:lpwstr>
      </vt:variant>
      <vt:variant>
        <vt:i4>1114166</vt:i4>
      </vt:variant>
      <vt:variant>
        <vt:i4>224</vt:i4>
      </vt:variant>
      <vt:variant>
        <vt:i4>0</vt:i4>
      </vt:variant>
      <vt:variant>
        <vt:i4>5</vt:i4>
      </vt:variant>
      <vt:variant>
        <vt:lpwstr/>
      </vt:variant>
      <vt:variant>
        <vt:lpwstr>_Toc199884633</vt:lpwstr>
      </vt:variant>
      <vt:variant>
        <vt:i4>1114166</vt:i4>
      </vt:variant>
      <vt:variant>
        <vt:i4>218</vt:i4>
      </vt:variant>
      <vt:variant>
        <vt:i4>0</vt:i4>
      </vt:variant>
      <vt:variant>
        <vt:i4>5</vt:i4>
      </vt:variant>
      <vt:variant>
        <vt:lpwstr/>
      </vt:variant>
      <vt:variant>
        <vt:lpwstr>_Toc199884632</vt:lpwstr>
      </vt:variant>
      <vt:variant>
        <vt:i4>1114166</vt:i4>
      </vt:variant>
      <vt:variant>
        <vt:i4>212</vt:i4>
      </vt:variant>
      <vt:variant>
        <vt:i4>0</vt:i4>
      </vt:variant>
      <vt:variant>
        <vt:i4>5</vt:i4>
      </vt:variant>
      <vt:variant>
        <vt:lpwstr/>
      </vt:variant>
      <vt:variant>
        <vt:lpwstr>_Toc199884631</vt:lpwstr>
      </vt:variant>
      <vt:variant>
        <vt:i4>1114166</vt:i4>
      </vt:variant>
      <vt:variant>
        <vt:i4>206</vt:i4>
      </vt:variant>
      <vt:variant>
        <vt:i4>0</vt:i4>
      </vt:variant>
      <vt:variant>
        <vt:i4>5</vt:i4>
      </vt:variant>
      <vt:variant>
        <vt:lpwstr/>
      </vt:variant>
      <vt:variant>
        <vt:lpwstr>_Toc199884630</vt:lpwstr>
      </vt:variant>
      <vt:variant>
        <vt:i4>1048630</vt:i4>
      </vt:variant>
      <vt:variant>
        <vt:i4>200</vt:i4>
      </vt:variant>
      <vt:variant>
        <vt:i4>0</vt:i4>
      </vt:variant>
      <vt:variant>
        <vt:i4>5</vt:i4>
      </vt:variant>
      <vt:variant>
        <vt:lpwstr/>
      </vt:variant>
      <vt:variant>
        <vt:lpwstr>_Toc199884629</vt:lpwstr>
      </vt:variant>
      <vt:variant>
        <vt:i4>1048630</vt:i4>
      </vt:variant>
      <vt:variant>
        <vt:i4>194</vt:i4>
      </vt:variant>
      <vt:variant>
        <vt:i4>0</vt:i4>
      </vt:variant>
      <vt:variant>
        <vt:i4>5</vt:i4>
      </vt:variant>
      <vt:variant>
        <vt:lpwstr/>
      </vt:variant>
      <vt:variant>
        <vt:lpwstr>_Toc199884628</vt:lpwstr>
      </vt:variant>
      <vt:variant>
        <vt:i4>1048630</vt:i4>
      </vt:variant>
      <vt:variant>
        <vt:i4>188</vt:i4>
      </vt:variant>
      <vt:variant>
        <vt:i4>0</vt:i4>
      </vt:variant>
      <vt:variant>
        <vt:i4>5</vt:i4>
      </vt:variant>
      <vt:variant>
        <vt:lpwstr/>
      </vt:variant>
      <vt:variant>
        <vt:lpwstr>_Toc199884627</vt:lpwstr>
      </vt:variant>
      <vt:variant>
        <vt:i4>1048630</vt:i4>
      </vt:variant>
      <vt:variant>
        <vt:i4>182</vt:i4>
      </vt:variant>
      <vt:variant>
        <vt:i4>0</vt:i4>
      </vt:variant>
      <vt:variant>
        <vt:i4>5</vt:i4>
      </vt:variant>
      <vt:variant>
        <vt:lpwstr/>
      </vt:variant>
      <vt:variant>
        <vt:lpwstr>_Toc199884626</vt:lpwstr>
      </vt:variant>
      <vt:variant>
        <vt:i4>1048630</vt:i4>
      </vt:variant>
      <vt:variant>
        <vt:i4>176</vt:i4>
      </vt:variant>
      <vt:variant>
        <vt:i4>0</vt:i4>
      </vt:variant>
      <vt:variant>
        <vt:i4>5</vt:i4>
      </vt:variant>
      <vt:variant>
        <vt:lpwstr/>
      </vt:variant>
      <vt:variant>
        <vt:lpwstr>_Toc199884625</vt:lpwstr>
      </vt:variant>
      <vt:variant>
        <vt:i4>1048630</vt:i4>
      </vt:variant>
      <vt:variant>
        <vt:i4>170</vt:i4>
      </vt:variant>
      <vt:variant>
        <vt:i4>0</vt:i4>
      </vt:variant>
      <vt:variant>
        <vt:i4>5</vt:i4>
      </vt:variant>
      <vt:variant>
        <vt:lpwstr/>
      </vt:variant>
      <vt:variant>
        <vt:lpwstr>_Toc199884624</vt:lpwstr>
      </vt:variant>
      <vt:variant>
        <vt:i4>1048630</vt:i4>
      </vt:variant>
      <vt:variant>
        <vt:i4>164</vt:i4>
      </vt:variant>
      <vt:variant>
        <vt:i4>0</vt:i4>
      </vt:variant>
      <vt:variant>
        <vt:i4>5</vt:i4>
      </vt:variant>
      <vt:variant>
        <vt:lpwstr/>
      </vt:variant>
      <vt:variant>
        <vt:lpwstr>_Toc199884623</vt:lpwstr>
      </vt:variant>
      <vt:variant>
        <vt:i4>1048630</vt:i4>
      </vt:variant>
      <vt:variant>
        <vt:i4>158</vt:i4>
      </vt:variant>
      <vt:variant>
        <vt:i4>0</vt:i4>
      </vt:variant>
      <vt:variant>
        <vt:i4>5</vt:i4>
      </vt:variant>
      <vt:variant>
        <vt:lpwstr/>
      </vt:variant>
      <vt:variant>
        <vt:lpwstr>_Toc199884622</vt:lpwstr>
      </vt:variant>
      <vt:variant>
        <vt:i4>1048630</vt:i4>
      </vt:variant>
      <vt:variant>
        <vt:i4>152</vt:i4>
      </vt:variant>
      <vt:variant>
        <vt:i4>0</vt:i4>
      </vt:variant>
      <vt:variant>
        <vt:i4>5</vt:i4>
      </vt:variant>
      <vt:variant>
        <vt:lpwstr/>
      </vt:variant>
      <vt:variant>
        <vt:lpwstr>_Toc199884621</vt:lpwstr>
      </vt:variant>
      <vt:variant>
        <vt:i4>1048630</vt:i4>
      </vt:variant>
      <vt:variant>
        <vt:i4>146</vt:i4>
      </vt:variant>
      <vt:variant>
        <vt:i4>0</vt:i4>
      </vt:variant>
      <vt:variant>
        <vt:i4>5</vt:i4>
      </vt:variant>
      <vt:variant>
        <vt:lpwstr/>
      </vt:variant>
      <vt:variant>
        <vt:lpwstr>_Toc199884620</vt:lpwstr>
      </vt:variant>
      <vt:variant>
        <vt:i4>1245238</vt:i4>
      </vt:variant>
      <vt:variant>
        <vt:i4>140</vt:i4>
      </vt:variant>
      <vt:variant>
        <vt:i4>0</vt:i4>
      </vt:variant>
      <vt:variant>
        <vt:i4>5</vt:i4>
      </vt:variant>
      <vt:variant>
        <vt:lpwstr/>
      </vt:variant>
      <vt:variant>
        <vt:lpwstr>_Toc199884619</vt:lpwstr>
      </vt:variant>
      <vt:variant>
        <vt:i4>1245238</vt:i4>
      </vt:variant>
      <vt:variant>
        <vt:i4>134</vt:i4>
      </vt:variant>
      <vt:variant>
        <vt:i4>0</vt:i4>
      </vt:variant>
      <vt:variant>
        <vt:i4>5</vt:i4>
      </vt:variant>
      <vt:variant>
        <vt:lpwstr/>
      </vt:variant>
      <vt:variant>
        <vt:lpwstr>_Toc199884618</vt:lpwstr>
      </vt:variant>
      <vt:variant>
        <vt:i4>1245238</vt:i4>
      </vt:variant>
      <vt:variant>
        <vt:i4>128</vt:i4>
      </vt:variant>
      <vt:variant>
        <vt:i4>0</vt:i4>
      </vt:variant>
      <vt:variant>
        <vt:i4>5</vt:i4>
      </vt:variant>
      <vt:variant>
        <vt:lpwstr/>
      </vt:variant>
      <vt:variant>
        <vt:lpwstr>_Toc199884617</vt:lpwstr>
      </vt:variant>
      <vt:variant>
        <vt:i4>1245238</vt:i4>
      </vt:variant>
      <vt:variant>
        <vt:i4>122</vt:i4>
      </vt:variant>
      <vt:variant>
        <vt:i4>0</vt:i4>
      </vt:variant>
      <vt:variant>
        <vt:i4>5</vt:i4>
      </vt:variant>
      <vt:variant>
        <vt:lpwstr/>
      </vt:variant>
      <vt:variant>
        <vt:lpwstr>_Toc199884616</vt:lpwstr>
      </vt:variant>
      <vt:variant>
        <vt:i4>1245238</vt:i4>
      </vt:variant>
      <vt:variant>
        <vt:i4>116</vt:i4>
      </vt:variant>
      <vt:variant>
        <vt:i4>0</vt:i4>
      </vt:variant>
      <vt:variant>
        <vt:i4>5</vt:i4>
      </vt:variant>
      <vt:variant>
        <vt:lpwstr/>
      </vt:variant>
      <vt:variant>
        <vt:lpwstr>_Toc199884615</vt:lpwstr>
      </vt:variant>
      <vt:variant>
        <vt:i4>1245238</vt:i4>
      </vt:variant>
      <vt:variant>
        <vt:i4>110</vt:i4>
      </vt:variant>
      <vt:variant>
        <vt:i4>0</vt:i4>
      </vt:variant>
      <vt:variant>
        <vt:i4>5</vt:i4>
      </vt:variant>
      <vt:variant>
        <vt:lpwstr/>
      </vt:variant>
      <vt:variant>
        <vt:lpwstr>_Toc199884614</vt:lpwstr>
      </vt:variant>
      <vt:variant>
        <vt:i4>1245238</vt:i4>
      </vt:variant>
      <vt:variant>
        <vt:i4>104</vt:i4>
      </vt:variant>
      <vt:variant>
        <vt:i4>0</vt:i4>
      </vt:variant>
      <vt:variant>
        <vt:i4>5</vt:i4>
      </vt:variant>
      <vt:variant>
        <vt:lpwstr/>
      </vt:variant>
      <vt:variant>
        <vt:lpwstr>_Toc199884613</vt:lpwstr>
      </vt:variant>
      <vt:variant>
        <vt:i4>1245238</vt:i4>
      </vt:variant>
      <vt:variant>
        <vt:i4>98</vt:i4>
      </vt:variant>
      <vt:variant>
        <vt:i4>0</vt:i4>
      </vt:variant>
      <vt:variant>
        <vt:i4>5</vt:i4>
      </vt:variant>
      <vt:variant>
        <vt:lpwstr/>
      </vt:variant>
      <vt:variant>
        <vt:lpwstr>_Toc199884612</vt:lpwstr>
      </vt:variant>
      <vt:variant>
        <vt:i4>1245238</vt:i4>
      </vt:variant>
      <vt:variant>
        <vt:i4>92</vt:i4>
      </vt:variant>
      <vt:variant>
        <vt:i4>0</vt:i4>
      </vt:variant>
      <vt:variant>
        <vt:i4>5</vt:i4>
      </vt:variant>
      <vt:variant>
        <vt:lpwstr/>
      </vt:variant>
      <vt:variant>
        <vt:lpwstr>_Toc199884611</vt:lpwstr>
      </vt:variant>
      <vt:variant>
        <vt:i4>1245238</vt:i4>
      </vt:variant>
      <vt:variant>
        <vt:i4>86</vt:i4>
      </vt:variant>
      <vt:variant>
        <vt:i4>0</vt:i4>
      </vt:variant>
      <vt:variant>
        <vt:i4>5</vt:i4>
      </vt:variant>
      <vt:variant>
        <vt:lpwstr/>
      </vt:variant>
      <vt:variant>
        <vt:lpwstr>_Toc199884610</vt:lpwstr>
      </vt:variant>
      <vt:variant>
        <vt:i4>1179702</vt:i4>
      </vt:variant>
      <vt:variant>
        <vt:i4>80</vt:i4>
      </vt:variant>
      <vt:variant>
        <vt:i4>0</vt:i4>
      </vt:variant>
      <vt:variant>
        <vt:i4>5</vt:i4>
      </vt:variant>
      <vt:variant>
        <vt:lpwstr/>
      </vt:variant>
      <vt:variant>
        <vt:lpwstr>_Toc199884609</vt:lpwstr>
      </vt:variant>
      <vt:variant>
        <vt:i4>1179702</vt:i4>
      </vt:variant>
      <vt:variant>
        <vt:i4>74</vt:i4>
      </vt:variant>
      <vt:variant>
        <vt:i4>0</vt:i4>
      </vt:variant>
      <vt:variant>
        <vt:i4>5</vt:i4>
      </vt:variant>
      <vt:variant>
        <vt:lpwstr/>
      </vt:variant>
      <vt:variant>
        <vt:lpwstr>_Toc199884608</vt:lpwstr>
      </vt:variant>
      <vt:variant>
        <vt:i4>1179702</vt:i4>
      </vt:variant>
      <vt:variant>
        <vt:i4>68</vt:i4>
      </vt:variant>
      <vt:variant>
        <vt:i4>0</vt:i4>
      </vt:variant>
      <vt:variant>
        <vt:i4>5</vt:i4>
      </vt:variant>
      <vt:variant>
        <vt:lpwstr/>
      </vt:variant>
      <vt:variant>
        <vt:lpwstr>_Toc199884607</vt:lpwstr>
      </vt:variant>
      <vt:variant>
        <vt:i4>1179702</vt:i4>
      </vt:variant>
      <vt:variant>
        <vt:i4>62</vt:i4>
      </vt:variant>
      <vt:variant>
        <vt:i4>0</vt:i4>
      </vt:variant>
      <vt:variant>
        <vt:i4>5</vt:i4>
      </vt:variant>
      <vt:variant>
        <vt:lpwstr/>
      </vt:variant>
      <vt:variant>
        <vt:lpwstr>_Toc199884606</vt:lpwstr>
      </vt:variant>
      <vt:variant>
        <vt:i4>1179702</vt:i4>
      </vt:variant>
      <vt:variant>
        <vt:i4>56</vt:i4>
      </vt:variant>
      <vt:variant>
        <vt:i4>0</vt:i4>
      </vt:variant>
      <vt:variant>
        <vt:i4>5</vt:i4>
      </vt:variant>
      <vt:variant>
        <vt:lpwstr/>
      </vt:variant>
      <vt:variant>
        <vt:lpwstr>_Toc199884605</vt:lpwstr>
      </vt:variant>
      <vt:variant>
        <vt:i4>1179702</vt:i4>
      </vt:variant>
      <vt:variant>
        <vt:i4>50</vt:i4>
      </vt:variant>
      <vt:variant>
        <vt:i4>0</vt:i4>
      </vt:variant>
      <vt:variant>
        <vt:i4>5</vt:i4>
      </vt:variant>
      <vt:variant>
        <vt:lpwstr/>
      </vt:variant>
      <vt:variant>
        <vt:lpwstr>_Toc199884604</vt:lpwstr>
      </vt:variant>
      <vt:variant>
        <vt:i4>1179702</vt:i4>
      </vt:variant>
      <vt:variant>
        <vt:i4>44</vt:i4>
      </vt:variant>
      <vt:variant>
        <vt:i4>0</vt:i4>
      </vt:variant>
      <vt:variant>
        <vt:i4>5</vt:i4>
      </vt:variant>
      <vt:variant>
        <vt:lpwstr/>
      </vt:variant>
      <vt:variant>
        <vt:lpwstr>_Toc199884603</vt:lpwstr>
      </vt:variant>
      <vt:variant>
        <vt:i4>1179702</vt:i4>
      </vt:variant>
      <vt:variant>
        <vt:i4>38</vt:i4>
      </vt:variant>
      <vt:variant>
        <vt:i4>0</vt:i4>
      </vt:variant>
      <vt:variant>
        <vt:i4>5</vt:i4>
      </vt:variant>
      <vt:variant>
        <vt:lpwstr/>
      </vt:variant>
      <vt:variant>
        <vt:lpwstr>_Toc199884602</vt:lpwstr>
      </vt:variant>
      <vt:variant>
        <vt:i4>1179702</vt:i4>
      </vt:variant>
      <vt:variant>
        <vt:i4>32</vt:i4>
      </vt:variant>
      <vt:variant>
        <vt:i4>0</vt:i4>
      </vt:variant>
      <vt:variant>
        <vt:i4>5</vt:i4>
      </vt:variant>
      <vt:variant>
        <vt:lpwstr/>
      </vt:variant>
      <vt:variant>
        <vt:lpwstr>_Toc199884601</vt:lpwstr>
      </vt:variant>
      <vt:variant>
        <vt:i4>1179702</vt:i4>
      </vt:variant>
      <vt:variant>
        <vt:i4>26</vt:i4>
      </vt:variant>
      <vt:variant>
        <vt:i4>0</vt:i4>
      </vt:variant>
      <vt:variant>
        <vt:i4>5</vt:i4>
      </vt:variant>
      <vt:variant>
        <vt:lpwstr/>
      </vt:variant>
      <vt:variant>
        <vt:lpwstr>_Toc199884600</vt:lpwstr>
      </vt:variant>
      <vt:variant>
        <vt:i4>1769525</vt:i4>
      </vt:variant>
      <vt:variant>
        <vt:i4>20</vt:i4>
      </vt:variant>
      <vt:variant>
        <vt:i4>0</vt:i4>
      </vt:variant>
      <vt:variant>
        <vt:i4>5</vt:i4>
      </vt:variant>
      <vt:variant>
        <vt:lpwstr/>
      </vt:variant>
      <vt:variant>
        <vt:lpwstr>_Toc199884599</vt:lpwstr>
      </vt:variant>
      <vt:variant>
        <vt:i4>1769525</vt:i4>
      </vt:variant>
      <vt:variant>
        <vt:i4>14</vt:i4>
      </vt:variant>
      <vt:variant>
        <vt:i4>0</vt:i4>
      </vt:variant>
      <vt:variant>
        <vt:i4>5</vt:i4>
      </vt:variant>
      <vt:variant>
        <vt:lpwstr/>
      </vt:variant>
      <vt:variant>
        <vt:lpwstr>_Toc199884598</vt:lpwstr>
      </vt:variant>
      <vt:variant>
        <vt:i4>1769525</vt:i4>
      </vt:variant>
      <vt:variant>
        <vt:i4>8</vt:i4>
      </vt:variant>
      <vt:variant>
        <vt:i4>0</vt:i4>
      </vt:variant>
      <vt:variant>
        <vt:i4>5</vt:i4>
      </vt:variant>
      <vt:variant>
        <vt:lpwstr/>
      </vt:variant>
      <vt:variant>
        <vt:lpwstr>_Toc199884597</vt:lpwstr>
      </vt:variant>
      <vt:variant>
        <vt:i4>1769525</vt:i4>
      </vt:variant>
      <vt:variant>
        <vt:i4>2</vt:i4>
      </vt:variant>
      <vt:variant>
        <vt:i4>0</vt:i4>
      </vt:variant>
      <vt:variant>
        <vt:i4>5</vt:i4>
      </vt:variant>
      <vt:variant>
        <vt:lpwstr/>
      </vt:variant>
      <vt:variant>
        <vt:lpwstr>_Toc199884596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VOON WEI SIANG</dc:creator>
  <cp:keywords/>
  <dc:description/>
  <cp:lastModifiedBy>LIM HAO ZHEN</cp:lastModifiedBy>
  <cp:revision>3</cp:revision>
  <dcterms:created xsi:type="dcterms:W3CDTF">2025-06-03T15:13:00Z</dcterms:created>
  <dcterms:modified xsi:type="dcterms:W3CDTF">2025-06-03T15:19:00Z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0x01010089716F6A886B324BABF83DBCC8E5A257</vt:lpwstr>
  </property>
</Properties>
</file>